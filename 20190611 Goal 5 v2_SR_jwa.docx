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6EC65" w14:textId="77777777" w:rsidR="001073D7" w:rsidRPr="005A199E" w:rsidRDefault="001073D7" w:rsidP="001073D7">
      <w:pPr>
        <w:pBdr>
          <w:bottom w:val="single" w:sz="8" w:space="4" w:color="97D700"/>
        </w:pBdr>
        <w:spacing w:after="300"/>
        <w:contextualSpacing/>
        <w:rPr>
          <w:rFonts w:ascii="Calibri Light" w:eastAsia="MS Gothic" w:hAnsi="Calibri Light"/>
          <w:color w:val="385623"/>
          <w:spacing w:val="5"/>
          <w:kern w:val="28"/>
          <w:sz w:val="32"/>
          <w:szCs w:val="44"/>
        </w:rPr>
      </w:pPr>
      <w:r>
        <w:rPr>
          <w:rFonts w:ascii="Calibri Light" w:eastAsia="MS Gothic" w:hAnsi="Calibri Light"/>
          <w:color w:val="385623"/>
          <w:spacing w:val="5"/>
          <w:kern w:val="28"/>
          <w:sz w:val="32"/>
          <w:szCs w:val="44"/>
        </w:rPr>
        <w:t>NYDF 2019 Goal 5</w:t>
      </w:r>
      <w:r w:rsidRPr="005A199E">
        <w:rPr>
          <w:rFonts w:ascii="Calibri Light" w:eastAsia="MS Gothic" w:hAnsi="Calibri Light"/>
          <w:color w:val="385623"/>
          <w:spacing w:val="5"/>
          <w:kern w:val="28"/>
          <w:sz w:val="32"/>
          <w:szCs w:val="44"/>
        </w:rPr>
        <w:t xml:space="preserve"> Assessment</w:t>
      </w:r>
    </w:p>
    <w:p w14:paraId="50F7D839" w14:textId="6FC07CBD" w:rsidR="001073D7" w:rsidRPr="005A199E" w:rsidRDefault="001073D7" w:rsidP="001073D7">
      <w:pPr>
        <w:spacing w:after="160" w:line="259" w:lineRule="auto"/>
        <w:rPr>
          <w:rFonts w:ascii="Calibri Light" w:eastAsia="MS Gothic" w:hAnsi="Calibri Light"/>
          <w:color w:val="385623"/>
          <w:spacing w:val="5"/>
          <w:kern w:val="28"/>
          <w:sz w:val="28"/>
          <w:szCs w:val="44"/>
        </w:rPr>
      </w:pPr>
      <w:r w:rsidRPr="005A199E">
        <w:rPr>
          <w:rFonts w:ascii="Calibri Light" w:eastAsia="MS Gothic" w:hAnsi="Calibri Light"/>
          <w:color w:val="385623"/>
          <w:spacing w:val="5"/>
          <w:kern w:val="28"/>
          <w:sz w:val="28"/>
          <w:szCs w:val="44"/>
        </w:rPr>
        <w:t xml:space="preserve">Draft </w:t>
      </w:r>
      <w:r>
        <w:rPr>
          <w:rFonts w:ascii="Calibri Light" w:eastAsia="MS Gothic" w:hAnsi="Calibri Light"/>
          <w:color w:val="385623"/>
          <w:spacing w:val="5"/>
          <w:kern w:val="28"/>
          <w:sz w:val="28"/>
          <w:szCs w:val="44"/>
        </w:rPr>
        <w:t>– 11 June 2019</w:t>
      </w:r>
    </w:p>
    <w:p w14:paraId="4F2EF486" w14:textId="77777777" w:rsidR="001073D7" w:rsidRPr="002D79D1" w:rsidRDefault="001073D7" w:rsidP="001073D7">
      <w:pPr>
        <w:rPr>
          <w:rFonts w:ascii="Calibri" w:eastAsia="Calibri" w:hAnsi="Calibri"/>
          <w:b/>
        </w:rPr>
      </w:pPr>
      <w:r w:rsidRPr="002D79D1">
        <w:rPr>
          <w:rFonts w:ascii="Calibri" w:eastAsia="Calibri" w:hAnsi="Calibri"/>
          <w:b/>
        </w:rPr>
        <w:t>Goal 5: Restore 150 million hectares of degraded landscapes and forestlands by 2020 and significantly increase the rate of global restoration thereafter, which would restore at least an additional 200 million hectares by 2030</w:t>
      </w:r>
    </w:p>
    <w:p w14:paraId="57678F25" w14:textId="77777777" w:rsidR="001073D7" w:rsidRPr="00F952A1" w:rsidRDefault="001073D7" w:rsidP="001073D7">
      <w:pPr>
        <w:rPr>
          <w:rFonts w:ascii="Calibri" w:eastAsia="Times New Roman" w:hAnsi="Calibri"/>
          <w:sz w:val="22"/>
          <w:szCs w:val="22"/>
        </w:rPr>
      </w:pPr>
    </w:p>
    <w:p w14:paraId="3AEB6FCF" w14:textId="77777777" w:rsidR="001073D7" w:rsidRDefault="001073D7" w:rsidP="001073D7">
      <w:pPr>
        <w:rPr>
          <w:rFonts w:ascii="Calibri Light" w:eastAsia="Times New Roman" w:hAnsi="Calibri Light"/>
          <w:color w:val="385623"/>
          <w:sz w:val="26"/>
        </w:rPr>
      </w:pPr>
      <w:r w:rsidRPr="005A199E">
        <w:rPr>
          <w:rFonts w:ascii="Calibri Light" w:eastAsia="Times New Roman" w:hAnsi="Calibri Light"/>
          <w:color w:val="385623"/>
          <w:sz w:val="26"/>
        </w:rPr>
        <w:t>Key Messages</w:t>
      </w:r>
    </w:p>
    <w:p w14:paraId="752D2B38" w14:textId="77777777" w:rsidR="001073D7" w:rsidRPr="005A199E" w:rsidRDefault="001073D7" w:rsidP="001073D7">
      <w:pPr>
        <w:rPr>
          <w:rFonts w:ascii="Calibri Light" w:eastAsia="Times New Roman" w:hAnsi="Calibri Light"/>
          <w:color w:val="385623"/>
          <w:sz w:val="26"/>
        </w:rPr>
      </w:pPr>
    </w:p>
    <w:p w14:paraId="60DFE712" w14:textId="77777777" w:rsidR="001073D7" w:rsidRPr="00596A0A" w:rsidRDefault="001073D7" w:rsidP="001073D7">
      <w:pPr>
        <w:numPr>
          <w:ilvl w:val="0"/>
          <w:numId w:val="20"/>
        </w:numPr>
        <w:spacing w:line="259" w:lineRule="auto"/>
        <w:contextualSpacing/>
        <w:rPr>
          <w:rFonts w:ascii="Calibri" w:eastAsia="Calibri" w:hAnsi="Calibri"/>
          <w:highlight w:val="yellow"/>
        </w:rPr>
      </w:pPr>
      <w:r w:rsidRPr="00596A0A">
        <w:rPr>
          <w:rFonts w:ascii="Calibri" w:eastAsia="Calibri" w:hAnsi="Calibri"/>
          <w:highlight w:val="yellow"/>
        </w:rPr>
        <w:t>[placeholder]</w:t>
      </w:r>
    </w:p>
    <w:p w14:paraId="08B094C1" w14:textId="77777777" w:rsidR="001073D7" w:rsidRPr="00C2231F" w:rsidRDefault="001073D7" w:rsidP="001073D7">
      <w:pPr>
        <w:spacing w:line="259" w:lineRule="auto"/>
        <w:ind w:left="720"/>
        <w:contextualSpacing/>
        <w:rPr>
          <w:rFonts w:ascii="Calibri" w:eastAsia="Calibri" w:hAnsi="Calibri"/>
        </w:rPr>
      </w:pPr>
    </w:p>
    <w:p w14:paraId="79476336" w14:textId="77777777" w:rsidR="001073D7" w:rsidRDefault="001073D7" w:rsidP="001073D7">
      <w:pPr>
        <w:pStyle w:val="Heading2"/>
        <w:spacing w:before="0" w:line="259" w:lineRule="auto"/>
        <w:rPr>
          <w:rFonts w:ascii="Calibri Light" w:eastAsia="Times New Roman" w:hAnsi="Calibri Light" w:cs="Times New Roman"/>
          <w:color w:val="385623"/>
        </w:rPr>
      </w:pPr>
      <w:r w:rsidRPr="0048404D">
        <w:rPr>
          <w:rFonts w:ascii="Calibri Light" w:eastAsia="Times New Roman" w:hAnsi="Calibri Light" w:cs="Times New Roman"/>
          <w:color w:val="385623"/>
        </w:rPr>
        <w:t>Overview of Goal and Indicators</w:t>
      </w:r>
    </w:p>
    <w:p w14:paraId="42B60A2D" w14:textId="77777777" w:rsidR="001073D7" w:rsidRPr="006E561B" w:rsidRDefault="001073D7" w:rsidP="001073D7"/>
    <w:p w14:paraId="5CB1280D" w14:textId="77777777" w:rsidR="001073D7" w:rsidRDefault="001073D7" w:rsidP="001073D7">
      <w:pPr>
        <w:pStyle w:val="NormalWeb"/>
        <w:shd w:val="clear" w:color="auto" w:fill="FFFFFF"/>
        <w:spacing w:before="0" w:beforeAutospacing="0" w:after="0" w:afterAutospacing="0"/>
        <w:rPr>
          <w:rFonts w:asciiTheme="minorHAnsi" w:hAnsiTheme="minorHAnsi" w:cstheme="minorHAnsi"/>
          <w:lang w:val="en-US" w:eastAsia="en-US"/>
        </w:rPr>
      </w:pPr>
      <w:r>
        <w:rPr>
          <w:rFonts w:asciiTheme="minorHAnsi" w:hAnsiTheme="minorHAnsi" w:cstheme="minorHAnsi"/>
          <w:lang w:val="en-US" w:eastAsia="en-US"/>
        </w:rPr>
        <w:t>T</w:t>
      </w:r>
      <w:r w:rsidRPr="00C80954">
        <w:rPr>
          <w:rFonts w:asciiTheme="minorHAnsi" w:hAnsiTheme="minorHAnsi" w:cstheme="minorHAnsi"/>
          <w:lang w:val="en-US" w:eastAsia="en-US"/>
        </w:rPr>
        <w:t>he New York Declaration on Forests (NYDF)</w:t>
      </w:r>
      <w:r>
        <w:rPr>
          <w:rFonts w:asciiTheme="minorHAnsi" w:hAnsiTheme="minorHAnsi" w:cstheme="minorHAnsi"/>
          <w:lang w:val="en-US" w:eastAsia="en-US"/>
        </w:rPr>
        <w:t xml:space="preserve"> </w:t>
      </w:r>
      <w:r w:rsidRPr="00155372">
        <w:rPr>
          <w:rFonts w:ascii="Calibri" w:eastAsiaTheme="minorHAnsi" w:hAnsi="Calibri" w:cstheme="minorHAnsi"/>
        </w:rPr>
        <w:t xml:space="preserve">Goal 5 </w:t>
      </w:r>
      <w:r>
        <w:rPr>
          <w:rFonts w:ascii="Calibri" w:eastAsiaTheme="minorHAnsi" w:hAnsi="Calibri" w:cstheme="minorHAnsi"/>
        </w:rPr>
        <w:t>endorses and builds on</w:t>
      </w:r>
      <w:r w:rsidRPr="00155372">
        <w:rPr>
          <w:rFonts w:ascii="Calibri" w:eastAsiaTheme="minorHAnsi" w:hAnsi="Calibri" w:cstheme="minorHAnsi"/>
        </w:rPr>
        <w:t xml:space="preserve"> the </w:t>
      </w:r>
      <w:hyperlink r:id="rId9" w:history="1">
        <w:r w:rsidRPr="00EA799E">
          <w:rPr>
            <w:rStyle w:val="Hyperlink"/>
            <w:rFonts w:ascii="Calibri" w:eastAsiaTheme="minorHAnsi" w:hAnsi="Calibri" w:cstheme="minorHAnsi"/>
          </w:rPr>
          <w:t>Bonn Challenge,</w:t>
        </w:r>
        <w:r w:rsidRPr="001C49F2">
          <w:rPr>
            <w:rStyle w:val="Hyperlink"/>
            <w:rFonts w:ascii="Calibri" w:eastAsiaTheme="minorHAnsi" w:hAnsi="Calibri" w:cstheme="minorHAnsi"/>
          </w:rPr>
          <w:t> </w:t>
        </w:r>
      </w:hyperlink>
      <w:r w:rsidRPr="00155372">
        <w:rPr>
          <w:rFonts w:ascii="Calibri" w:eastAsiaTheme="minorHAnsi" w:hAnsi="Calibri" w:cstheme="minorHAnsi"/>
        </w:rPr>
        <w:t xml:space="preserve"> a global initiative</w:t>
      </w:r>
      <w:r>
        <w:rPr>
          <w:rFonts w:ascii="Calibri" w:eastAsiaTheme="minorHAnsi" w:hAnsi="Calibri" w:cstheme="minorHAnsi"/>
        </w:rPr>
        <w:t xml:space="preserve"> launched in </w:t>
      </w:r>
      <w:r w:rsidRPr="00155372">
        <w:rPr>
          <w:rFonts w:ascii="Calibri" w:eastAsiaTheme="minorHAnsi" w:hAnsi="Calibri" w:cstheme="minorHAnsi"/>
        </w:rPr>
        <w:t>2011</w:t>
      </w:r>
      <w:r>
        <w:rPr>
          <w:rFonts w:ascii="Calibri" w:eastAsiaTheme="minorHAnsi" w:hAnsi="Calibri" w:cstheme="minorHAnsi"/>
        </w:rPr>
        <w:t xml:space="preserve"> with the goal</w:t>
      </w:r>
      <w:r w:rsidRPr="00155372">
        <w:rPr>
          <w:rFonts w:ascii="Calibri" w:eastAsiaTheme="minorHAnsi" w:hAnsi="Calibri" w:cstheme="minorHAnsi"/>
        </w:rPr>
        <w:t xml:space="preserve"> of </w:t>
      </w:r>
      <w:r>
        <w:rPr>
          <w:rFonts w:ascii="Calibri" w:eastAsiaTheme="minorHAnsi" w:hAnsi="Calibri" w:cstheme="minorHAnsi"/>
        </w:rPr>
        <w:t>restoring</w:t>
      </w:r>
      <w:r w:rsidRPr="00155372">
        <w:rPr>
          <w:rFonts w:ascii="Calibri" w:eastAsiaTheme="minorHAnsi" w:hAnsi="Calibri" w:cstheme="minorHAnsi"/>
        </w:rPr>
        <w:t xml:space="preserve"> 150 </w:t>
      </w:r>
      <w:r w:rsidRPr="00C80954">
        <w:rPr>
          <w:rFonts w:asciiTheme="minorHAnsi" w:hAnsiTheme="minorHAnsi" w:cstheme="minorHAnsi"/>
          <w:lang w:val="en-US" w:eastAsia="en-US"/>
        </w:rPr>
        <w:t>million h</w:t>
      </w:r>
      <w:r>
        <w:rPr>
          <w:rFonts w:asciiTheme="minorHAnsi" w:hAnsiTheme="minorHAnsi" w:cstheme="minorHAnsi"/>
          <w:lang w:val="en-US" w:eastAsia="en-US"/>
        </w:rPr>
        <w:t xml:space="preserve">ectares </w:t>
      </w:r>
      <w:r>
        <w:rPr>
          <w:rFonts w:ascii="Calibri" w:eastAsiaTheme="minorHAnsi" w:hAnsi="Calibri" w:cstheme="minorHAnsi"/>
        </w:rPr>
        <w:t>(</w:t>
      </w:r>
      <w:proofErr w:type="spellStart"/>
      <w:r>
        <w:rPr>
          <w:rFonts w:ascii="Calibri" w:eastAsiaTheme="minorHAnsi" w:hAnsi="Calibri" w:cstheme="minorHAnsi"/>
        </w:rPr>
        <w:t>mha</w:t>
      </w:r>
      <w:proofErr w:type="spellEnd"/>
      <w:r>
        <w:rPr>
          <w:rFonts w:ascii="Calibri" w:eastAsiaTheme="minorHAnsi" w:hAnsi="Calibri" w:cstheme="minorHAnsi"/>
        </w:rPr>
        <w:t>)</w:t>
      </w:r>
      <w:r w:rsidRPr="00155372">
        <w:rPr>
          <w:rFonts w:ascii="Calibri" w:eastAsiaTheme="minorHAnsi" w:hAnsi="Calibri" w:cstheme="minorHAnsi"/>
        </w:rPr>
        <w:t xml:space="preserve"> of deforested and degraded land</w:t>
      </w:r>
      <w:r>
        <w:rPr>
          <w:rFonts w:ascii="Calibri" w:eastAsiaTheme="minorHAnsi" w:hAnsi="Calibri" w:cstheme="minorHAnsi"/>
        </w:rPr>
        <w:t xml:space="preserve"> worldwide</w:t>
      </w:r>
      <w:r w:rsidRPr="00155372">
        <w:rPr>
          <w:rFonts w:ascii="Calibri" w:eastAsiaTheme="minorHAnsi" w:hAnsi="Calibri" w:cstheme="minorHAnsi"/>
        </w:rPr>
        <w:t xml:space="preserve"> by 2020</w:t>
      </w:r>
      <w:r>
        <w:rPr>
          <w:rFonts w:ascii="Calibri" w:eastAsiaTheme="minorHAnsi" w:hAnsi="Calibri" w:cstheme="minorHAnsi"/>
        </w:rPr>
        <w:t>. In 2014</w:t>
      </w:r>
      <w:r w:rsidRPr="00C80954">
        <w:rPr>
          <w:rFonts w:asciiTheme="minorHAnsi" w:hAnsiTheme="minorHAnsi" w:cstheme="minorHAnsi"/>
          <w:lang w:val="en-US" w:eastAsia="en-US"/>
        </w:rPr>
        <w:t xml:space="preserve">, </w:t>
      </w:r>
      <w:r>
        <w:rPr>
          <w:rFonts w:asciiTheme="minorHAnsi" w:hAnsiTheme="minorHAnsi" w:cstheme="minorHAnsi"/>
          <w:lang w:val="en-US" w:eastAsia="en-US"/>
        </w:rPr>
        <w:t xml:space="preserve">the NYDF </w:t>
      </w:r>
      <w:r w:rsidRPr="00C80954">
        <w:rPr>
          <w:rFonts w:asciiTheme="minorHAnsi" w:hAnsiTheme="minorHAnsi" w:cstheme="minorHAnsi"/>
          <w:lang w:val="en-US" w:eastAsia="en-US"/>
        </w:rPr>
        <w:t xml:space="preserve">adopted </w:t>
      </w:r>
      <w:r>
        <w:rPr>
          <w:rFonts w:asciiTheme="minorHAnsi" w:hAnsiTheme="minorHAnsi" w:cstheme="minorHAnsi"/>
          <w:lang w:val="en-US" w:eastAsia="en-US"/>
        </w:rPr>
        <w:t>the 150</w:t>
      </w:r>
      <w:r w:rsidRPr="00C80954">
        <w:rPr>
          <w:rFonts w:asciiTheme="minorHAnsi" w:hAnsiTheme="minorHAnsi" w:cstheme="minorHAnsi"/>
          <w:lang w:val="en-US" w:eastAsia="en-US"/>
        </w:rPr>
        <w:t xml:space="preserve"> </w:t>
      </w:r>
      <w:proofErr w:type="spellStart"/>
      <w:r>
        <w:rPr>
          <w:rFonts w:asciiTheme="minorHAnsi" w:hAnsiTheme="minorHAnsi" w:cstheme="minorHAnsi"/>
          <w:lang w:val="en-US" w:eastAsia="en-US"/>
        </w:rPr>
        <w:t>mha</w:t>
      </w:r>
      <w:proofErr w:type="spellEnd"/>
      <w:r>
        <w:rPr>
          <w:rFonts w:asciiTheme="minorHAnsi" w:hAnsiTheme="minorHAnsi" w:cstheme="minorHAnsi"/>
          <w:lang w:val="en-US" w:eastAsia="en-US"/>
        </w:rPr>
        <w:t xml:space="preserve"> </w:t>
      </w:r>
      <w:r w:rsidRPr="00C80954">
        <w:rPr>
          <w:rFonts w:asciiTheme="minorHAnsi" w:hAnsiTheme="minorHAnsi" w:cstheme="minorHAnsi"/>
          <w:lang w:val="en-US" w:eastAsia="en-US"/>
        </w:rPr>
        <w:t xml:space="preserve">goal and extended the ambition to restore an additional 200 </w:t>
      </w:r>
      <w:proofErr w:type="spellStart"/>
      <w:r w:rsidRPr="00C80954">
        <w:rPr>
          <w:rFonts w:asciiTheme="minorHAnsi" w:hAnsiTheme="minorHAnsi" w:cstheme="minorHAnsi"/>
          <w:lang w:val="en-US" w:eastAsia="en-US"/>
        </w:rPr>
        <w:t>mha</w:t>
      </w:r>
      <w:proofErr w:type="spellEnd"/>
      <w:r w:rsidRPr="00C80954">
        <w:rPr>
          <w:rFonts w:asciiTheme="minorHAnsi" w:hAnsiTheme="minorHAnsi" w:cstheme="minorHAnsi"/>
          <w:lang w:val="en-US" w:eastAsia="en-US"/>
        </w:rPr>
        <w:t xml:space="preserve"> by 2030. Together, these initiatives represent a ‘goal continuum’ of 350 </w:t>
      </w:r>
      <w:proofErr w:type="spellStart"/>
      <w:r>
        <w:rPr>
          <w:rFonts w:asciiTheme="minorHAnsi" w:hAnsiTheme="minorHAnsi" w:cstheme="minorHAnsi"/>
          <w:lang w:val="en-US" w:eastAsia="en-US"/>
        </w:rPr>
        <w:t>mha</w:t>
      </w:r>
      <w:proofErr w:type="spellEnd"/>
      <w:r>
        <w:rPr>
          <w:rFonts w:asciiTheme="minorHAnsi" w:hAnsiTheme="minorHAnsi" w:cstheme="minorHAnsi"/>
          <w:lang w:val="en-US" w:eastAsia="en-US"/>
        </w:rPr>
        <w:t>.</w:t>
      </w:r>
      <w:r w:rsidRPr="00C80954">
        <w:rPr>
          <w:rFonts w:asciiTheme="minorHAnsi" w:hAnsiTheme="minorHAnsi" w:cstheme="minorHAnsi"/>
          <w:lang w:val="en-US" w:eastAsia="en-US"/>
        </w:rPr>
        <w:t xml:space="preserve"> </w:t>
      </w:r>
    </w:p>
    <w:p w14:paraId="135A7469" w14:textId="77777777" w:rsidR="001073D7" w:rsidRDefault="001073D7" w:rsidP="001073D7">
      <w:pPr>
        <w:pStyle w:val="NormalWeb"/>
        <w:shd w:val="clear" w:color="auto" w:fill="FFFFFF"/>
        <w:spacing w:before="0" w:beforeAutospacing="0" w:after="0" w:afterAutospacing="0"/>
        <w:rPr>
          <w:rFonts w:ascii="Calibri" w:hAnsi="Calibri" w:cs="Arial"/>
        </w:rPr>
      </w:pPr>
    </w:p>
    <w:p w14:paraId="10309306" w14:textId="77777777" w:rsidR="001073D7" w:rsidRDefault="001073D7" w:rsidP="001073D7">
      <w:pPr>
        <w:rPr>
          <w:rFonts w:ascii="Calibri" w:eastAsia="Calibri" w:hAnsi="Calibri" w:cs="Calibri"/>
        </w:rPr>
      </w:pPr>
      <w:r>
        <w:rPr>
          <w:rFonts w:ascii="Calibri" w:hAnsi="Calibri" w:cs="Calibri"/>
        </w:rPr>
        <w:t xml:space="preserve">Goal 5 of the NYDF and the Bonn Challenge are in line with and provide a means to deliver on </w:t>
      </w:r>
      <w:r>
        <w:rPr>
          <w:rFonts w:ascii="Calibri" w:eastAsia="Calibri" w:hAnsi="Calibri" w:cs="Calibri"/>
        </w:rPr>
        <w:t>o</w:t>
      </w:r>
      <w:r w:rsidRPr="00596A0A">
        <w:rPr>
          <w:rFonts w:ascii="Calibri" w:eastAsia="Calibri" w:hAnsi="Calibri" w:cs="Calibri"/>
        </w:rPr>
        <w:t xml:space="preserve">ther </w:t>
      </w:r>
      <w:r>
        <w:rPr>
          <w:rFonts w:ascii="Calibri" w:eastAsia="Calibri" w:hAnsi="Calibri" w:cs="Calibri"/>
        </w:rPr>
        <w:t>international</w:t>
      </w:r>
      <w:r w:rsidRPr="00596A0A">
        <w:rPr>
          <w:rFonts w:ascii="Calibri" w:eastAsia="Calibri" w:hAnsi="Calibri" w:cs="Calibri"/>
        </w:rPr>
        <w:t xml:space="preserve"> commitments </w:t>
      </w:r>
      <w:r>
        <w:rPr>
          <w:rFonts w:ascii="Calibri" w:eastAsia="Calibri" w:hAnsi="Calibri" w:cs="Calibri"/>
        </w:rPr>
        <w:t>to increase forests, including</w:t>
      </w:r>
      <w:r w:rsidRPr="00596A0A">
        <w:rPr>
          <w:rFonts w:ascii="Calibri" w:eastAsia="Calibri" w:hAnsi="Calibri" w:cs="Calibri"/>
        </w:rPr>
        <w:t xml:space="preserve"> </w:t>
      </w:r>
      <w:r>
        <w:rPr>
          <w:rFonts w:ascii="Calibri" w:eastAsia="Calibri" w:hAnsi="Calibri" w:cs="Calibri"/>
        </w:rPr>
        <w:t xml:space="preserve">UNFCCC REDD+ (“enhancement of forest carbon stocks”), UN CBD </w:t>
      </w:r>
      <w:r w:rsidRPr="00596A0A">
        <w:rPr>
          <w:rFonts w:ascii="Calibri" w:eastAsia="Calibri" w:hAnsi="Calibri" w:cs="Calibri"/>
        </w:rPr>
        <w:t xml:space="preserve">Aichi </w:t>
      </w:r>
      <w:r>
        <w:rPr>
          <w:rFonts w:ascii="Calibri" w:eastAsia="Calibri" w:hAnsi="Calibri" w:cs="Calibri"/>
        </w:rPr>
        <w:t>T</w:t>
      </w:r>
      <w:r w:rsidRPr="00596A0A">
        <w:rPr>
          <w:rFonts w:ascii="Calibri" w:eastAsia="Calibri" w:hAnsi="Calibri" w:cs="Calibri"/>
        </w:rPr>
        <w:t>arget</w:t>
      </w:r>
      <w:r>
        <w:rPr>
          <w:rFonts w:ascii="Calibri" w:eastAsia="Calibri" w:hAnsi="Calibri" w:cs="Calibri"/>
        </w:rPr>
        <w:t xml:space="preserve"> 15 (</w:t>
      </w:r>
      <w:r w:rsidRPr="00232AC8">
        <w:rPr>
          <w:rFonts w:ascii="Calibri" w:eastAsia="Calibri" w:hAnsi="Calibri" w:cs="Calibri"/>
        </w:rPr>
        <w:t>"By 2020… restoration of at least 15% of degraded ecosystems"</w:t>
      </w:r>
      <w:r>
        <w:rPr>
          <w:rFonts w:ascii="Calibri" w:eastAsia="Calibri" w:hAnsi="Calibri" w:cs="Calibri"/>
        </w:rPr>
        <w:t>),</w:t>
      </w:r>
      <w:r w:rsidRPr="00596A0A">
        <w:rPr>
          <w:rFonts w:ascii="Calibri" w:eastAsia="Calibri" w:hAnsi="Calibri" w:cs="Calibri"/>
        </w:rPr>
        <w:t xml:space="preserve"> Sustainable Development Goal</w:t>
      </w:r>
      <w:r>
        <w:rPr>
          <w:rFonts w:ascii="Calibri" w:eastAsia="Calibri" w:hAnsi="Calibri" w:cs="Calibri"/>
        </w:rPr>
        <w:t xml:space="preserve">s </w:t>
      </w:r>
      <w:r w:rsidRPr="00232AC8">
        <w:rPr>
          <w:rFonts w:ascii="Calibri" w:eastAsia="Calibri" w:hAnsi="Calibri" w:cs="Calibri"/>
        </w:rPr>
        <w:t>6.6</w:t>
      </w:r>
      <w:r>
        <w:rPr>
          <w:rFonts w:ascii="Calibri" w:eastAsia="Calibri" w:hAnsi="Calibri" w:cs="Calibri"/>
        </w:rPr>
        <w:t xml:space="preserve"> and 15.2</w:t>
      </w:r>
      <w:r w:rsidRPr="00232AC8">
        <w:rPr>
          <w:rFonts w:ascii="Calibri" w:eastAsia="Calibri" w:hAnsi="Calibri" w:cs="Calibri"/>
        </w:rPr>
        <w:t xml:space="preserve"> </w:t>
      </w:r>
      <w:r>
        <w:rPr>
          <w:rFonts w:ascii="Calibri" w:eastAsia="Calibri" w:hAnsi="Calibri" w:cs="Calibri"/>
        </w:rPr>
        <w:t>(“</w:t>
      </w:r>
      <w:r w:rsidRPr="00232AC8">
        <w:rPr>
          <w:rFonts w:ascii="Calibri" w:eastAsia="Calibri" w:hAnsi="Calibri" w:cs="Calibri"/>
        </w:rPr>
        <w:t>By 2020, protect and restore water-related ecosystems, including mountains, forests, wetlands</w:t>
      </w:r>
      <w:r>
        <w:rPr>
          <w:rFonts w:ascii="Calibri" w:eastAsia="Calibri" w:hAnsi="Calibri" w:cs="Calibri"/>
        </w:rPr>
        <w:t>…,” and “</w:t>
      </w:r>
      <w:r w:rsidRPr="005A68FA">
        <w:rPr>
          <w:rFonts w:ascii="Calibri" w:eastAsia="Calibri" w:hAnsi="Calibri" w:cs="Calibri"/>
        </w:rPr>
        <w:t>By 2020</w:t>
      </w:r>
      <w:r>
        <w:rPr>
          <w:rFonts w:ascii="Calibri" w:eastAsia="Calibri" w:hAnsi="Calibri" w:cs="Calibri"/>
        </w:rPr>
        <w:t>…</w:t>
      </w:r>
      <w:r w:rsidRPr="005A68FA">
        <w:rPr>
          <w:rFonts w:ascii="Calibri" w:eastAsia="Calibri" w:hAnsi="Calibri" w:cs="Calibri"/>
        </w:rPr>
        <w:t>restore degraded forests and substantially increase afforestation and reforestation globally</w:t>
      </w:r>
      <w:r>
        <w:rPr>
          <w:rFonts w:ascii="Calibri" w:eastAsia="Calibri" w:hAnsi="Calibri" w:cs="Calibri"/>
        </w:rPr>
        <w:t>”), and for some countries, their nationally determined contributions (NDC) under the Paris Agreement.</w:t>
      </w:r>
      <w:r w:rsidRPr="00596A0A">
        <w:rPr>
          <w:rFonts w:ascii="Calibri" w:eastAsia="Calibri" w:hAnsi="Calibri" w:cs="Calibri"/>
        </w:rPr>
        <w:t xml:space="preserve"> </w:t>
      </w:r>
      <w:r>
        <w:rPr>
          <w:rFonts w:ascii="Calibri" w:eastAsia="Calibri" w:hAnsi="Calibri" w:cs="Calibri"/>
        </w:rPr>
        <w:t>Ongoing efforts to monitor restoration in the context of these commitments rely on self-reported information from countries.</w:t>
      </w:r>
      <w:r>
        <w:rPr>
          <w:rStyle w:val="FootnoteReference"/>
          <w:rFonts w:ascii="Calibri" w:eastAsia="Calibri" w:hAnsi="Calibri" w:cs="Calibri"/>
        </w:rPr>
        <w:footnoteReference w:id="2"/>
      </w:r>
      <w:r>
        <w:rPr>
          <w:rFonts w:ascii="Calibri" w:eastAsia="Calibri" w:hAnsi="Calibri" w:cs="Calibri"/>
        </w:rPr>
        <w:t xml:space="preserve"> </w:t>
      </w:r>
    </w:p>
    <w:p w14:paraId="32850D78" w14:textId="77777777" w:rsidR="001073D7" w:rsidRDefault="001073D7" w:rsidP="001073D7">
      <w:pPr>
        <w:rPr>
          <w:rFonts w:ascii="Calibri" w:eastAsia="Calibri" w:hAnsi="Calibri" w:cs="Calibri"/>
        </w:rPr>
      </w:pPr>
    </w:p>
    <w:p w14:paraId="35628897" w14:textId="2A14BD4A" w:rsidR="001073D7" w:rsidRDefault="001073D7" w:rsidP="001073D7">
      <w:pPr>
        <w:rPr>
          <w:rFonts w:ascii="Calibri" w:hAnsi="Calibri" w:cs="Arial"/>
        </w:rPr>
      </w:pPr>
      <w:r>
        <w:rPr>
          <w:rFonts w:ascii="Calibri" w:eastAsia="Calibri" w:hAnsi="Calibri" w:cs="Calibri"/>
        </w:rPr>
        <w:t>Restoration has various interpretations due to the different types of degradation that it seeks to remedy, but also due to the different objectives of the land managers prompting restoration</w:t>
      </w:r>
      <w:r>
        <w:rPr>
          <w:rStyle w:val="FootnoteReference"/>
          <w:rFonts w:ascii="Calibri" w:eastAsia="Calibri" w:hAnsi="Calibri" w:cs="Calibri"/>
        </w:rPr>
        <w:footnoteReference w:id="3"/>
      </w:r>
      <w:r>
        <w:rPr>
          <w:rFonts w:ascii="Calibri" w:eastAsia="Calibri" w:hAnsi="Calibri" w:cs="Calibri"/>
        </w:rPr>
        <w:t>. Restoration objectives include recovering ecological structure and functionality, enhancing productivity, carbon sequestration, soil health, water provision, and biodiversity, and generating financial return, among others.</w:t>
      </w:r>
      <w:r>
        <w:rPr>
          <w:rStyle w:val="FootnoteReference"/>
          <w:rFonts w:ascii="Calibri" w:eastAsia="Calibri" w:hAnsi="Calibri" w:cs="Calibri"/>
        </w:rPr>
        <w:footnoteReference w:id="4"/>
      </w:r>
      <w:r w:rsidRPr="00EA799E">
        <w:rPr>
          <w:rFonts w:ascii="Calibri" w:eastAsia="Calibri" w:hAnsi="Calibri" w:cs="Calibri"/>
          <w:vertAlign w:val="superscript"/>
        </w:rPr>
        <w:t>,</w:t>
      </w:r>
      <w:r>
        <w:rPr>
          <w:rStyle w:val="FootnoteReference"/>
          <w:rFonts w:ascii="Calibri" w:eastAsia="Calibri" w:hAnsi="Calibri" w:cs="Calibri"/>
        </w:rPr>
        <w:footnoteReference w:id="5"/>
      </w:r>
      <w:r>
        <w:rPr>
          <w:rFonts w:ascii="Calibri" w:eastAsia="Calibri" w:hAnsi="Calibri" w:cs="Calibri"/>
        </w:rPr>
        <w:t xml:space="preserve"> </w:t>
      </w:r>
      <w:r>
        <w:rPr>
          <w:rFonts w:ascii="Calibri" w:hAnsi="Calibri" w:cs="Arial"/>
        </w:rPr>
        <w:t xml:space="preserve">In 2000, a group of experts established the term “forest landscape restoration” (FLR) </w:t>
      </w:r>
      <w:r w:rsidRPr="009D0269">
        <w:rPr>
          <w:rFonts w:ascii="Calibri" w:hAnsi="Calibri" w:cs="Arial"/>
        </w:rPr>
        <w:t>(sometimes referred to as “forest and landscape restoration”)</w:t>
      </w:r>
      <w:r>
        <w:rPr>
          <w:rFonts w:ascii="Calibri" w:hAnsi="Calibri" w:cs="Arial"/>
        </w:rPr>
        <w:t xml:space="preserve"> to broaden the concept of forest restoration, and incorporate multiple objectives in</w:t>
      </w:r>
      <w:r w:rsidRPr="00C3645D">
        <w:rPr>
          <w:rFonts w:ascii="Calibri" w:hAnsi="Calibri" w:cs="Arial"/>
        </w:rPr>
        <w:t xml:space="preserve"> landscape </w:t>
      </w:r>
      <w:r>
        <w:rPr>
          <w:rFonts w:ascii="Calibri" w:hAnsi="Calibri" w:cs="Arial"/>
        </w:rPr>
        <w:t>mosaics</w:t>
      </w:r>
      <w:r w:rsidRPr="00C3645D">
        <w:rPr>
          <w:rFonts w:ascii="Calibri" w:hAnsi="Calibri" w:cs="Arial"/>
        </w:rPr>
        <w:t xml:space="preserve"> </w:t>
      </w:r>
      <w:r>
        <w:rPr>
          <w:rFonts w:ascii="Calibri" w:hAnsi="Calibri" w:cs="Arial"/>
        </w:rPr>
        <w:t>that include</w:t>
      </w:r>
      <w:r w:rsidRPr="00C3645D">
        <w:rPr>
          <w:rFonts w:ascii="Calibri" w:hAnsi="Calibri" w:cs="Arial"/>
        </w:rPr>
        <w:t xml:space="preserve"> forestry and agriculture</w:t>
      </w:r>
      <w:r>
        <w:rPr>
          <w:rFonts w:ascii="Calibri" w:hAnsi="Calibri" w:cs="Arial"/>
        </w:rPr>
        <w:t>. FLR is the</w:t>
      </w:r>
      <w:r w:rsidRPr="009D0269">
        <w:rPr>
          <w:rFonts w:ascii="Calibri" w:hAnsi="Calibri" w:cs="Arial"/>
        </w:rPr>
        <w:t xml:space="preserve"> process of </w:t>
      </w:r>
      <w:r>
        <w:rPr>
          <w:rFonts w:ascii="Calibri" w:hAnsi="Calibri" w:cs="Arial"/>
        </w:rPr>
        <w:t>recovering forest landscapes that have been degraded, damaged or destroyed in a way that meets societal needs (</w:t>
      </w:r>
      <w:r w:rsidRPr="006B6F7B">
        <w:rPr>
          <w:rFonts w:ascii="Calibri" w:hAnsi="Calibri" w:cs="Arial"/>
          <w:b/>
        </w:rPr>
        <w:t>Box 1</w:t>
      </w:r>
      <w:r>
        <w:rPr>
          <w:rFonts w:ascii="Calibri" w:hAnsi="Calibri" w:cs="Arial"/>
        </w:rPr>
        <w:t>). The FLR approach seeks to restore ecological functionality in landscapes so they are self-</w:t>
      </w:r>
      <w:r>
        <w:rPr>
          <w:rFonts w:ascii="Calibri" w:hAnsi="Calibri" w:cs="Arial"/>
        </w:rPr>
        <w:lastRenderedPageBreak/>
        <w:t>sustaining and in which restored forests can co-exist in a landscape mosaic with other land uses, thus providing benefits to people and to biodiversity.</w:t>
      </w:r>
      <w:r>
        <w:rPr>
          <w:rStyle w:val="FootnoteReference"/>
          <w:rFonts w:ascii="Calibri" w:hAnsi="Calibri" w:cs="Arial"/>
        </w:rPr>
        <w:footnoteReference w:id="6"/>
      </w:r>
      <w:r>
        <w:rPr>
          <w:rFonts w:ascii="Calibri" w:hAnsi="Calibri" w:cs="Arial"/>
        </w:rPr>
        <w:t xml:space="preserve"> Successful implementation of FLR requires that restoration objectives align with the interests of stakeholders and the biophysical realities of a landscape.</w:t>
      </w:r>
      <w:r>
        <w:rPr>
          <w:rStyle w:val="FootnoteReference"/>
          <w:rFonts w:ascii="Calibri" w:hAnsi="Calibri" w:cs="Arial"/>
        </w:rPr>
        <w:footnoteReference w:id="7"/>
      </w:r>
      <w:r>
        <w:rPr>
          <w:rFonts w:ascii="Calibri" w:hAnsi="Calibri" w:cs="Arial"/>
        </w:rPr>
        <w:t xml:space="preserve"> </w:t>
      </w:r>
    </w:p>
    <w:p w14:paraId="201ED416" w14:textId="77777777" w:rsidR="001073D7" w:rsidRDefault="001073D7" w:rsidP="001073D7">
      <w:pPr>
        <w:rPr>
          <w:rFonts w:ascii="Calibri" w:hAnsi="Calibri" w:cs="Arial"/>
        </w:rPr>
      </w:pPr>
    </w:p>
    <w:p w14:paraId="59BB118E" w14:textId="5B34CAA4" w:rsidR="001073D7" w:rsidRPr="00AC2338" w:rsidRDefault="001073D7" w:rsidP="001073D7">
      <w:pPr>
        <w:rPr>
          <w:rFonts w:ascii="Calibri" w:hAnsi="Calibri" w:cs="Arial"/>
        </w:rPr>
      </w:pPr>
      <w:r>
        <w:rPr>
          <w:rFonts w:ascii="Calibri" w:hAnsi="Calibri" w:cs="Calibri"/>
        </w:rPr>
        <w:t xml:space="preserve">While the NYDF does not explicitly define restoration nor </w:t>
      </w:r>
      <w:proofErr w:type="spellStart"/>
      <w:r>
        <w:rPr>
          <w:rFonts w:ascii="Calibri" w:hAnsi="Calibri" w:cs="Calibri"/>
        </w:rPr>
        <w:t>specifiy</w:t>
      </w:r>
      <w:proofErr w:type="spellEnd"/>
      <w:r>
        <w:rPr>
          <w:rFonts w:ascii="Calibri" w:hAnsi="Calibri" w:cs="Calibri"/>
        </w:rPr>
        <w:t xml:space="preserve"> the types of activities that should be included in the 350 </w:t>
      </w:r>
      <w:proofErr w:type="spellStart"/>
      <w:r>
        <w:rPr>
          <w:rFonts w:ascii="Calibri" w:hAnsi="Calibri" w:cs="Calibri"/>
        </w:rPr>
        <w:t>mha</w:t>
      </w:r>
      <w:proofErr w:type="spellEnd"/>
      <w:r>
        <w:rPr>
          <w:rFonts w:ascii="Calibri" w:hAnsi="Calibri" w:cs="Calibri"/>
        </w:rPr>
        <w:t xml:space="preserve"> goal,</w:t>
      </w:r>
      <w:r>
        <w:rPr>
          <w:rFonts w:ascii="Calibri" w:hAnsi="Calibri" w:cs="Arial"/>
        </w:rPr>
        <w:t xml:space="preserve"> FLR guides the implementation of the Bonn Challenge. As such, we focus our assessment on the interventions encompassed by the FLR approach, and outline restoration activities</w:t>
      </w:r>
      <w:r>
        <w:rPr>
          <w:rFonts w:ascii="Calibri" w:hAnsi="Calibri" w:cs="Calibri"/>
        </w:rPr>
        <w:t xml:space="preserve"> according to established definitions </w:t>
      </w:r>
      <w:r>
        <w:rPr>
          <w:rFonts w:ascii="Calibri" w:hAnsi="Calibri" w:cs="Arial"/>
        </w:rPr>
        <w:t>(</w:t>
      </w:r>
      <w:r w:rsidRPr="00E66599">
        <w:rPr>
          <w:rFonts w:ascii="Calibri" w:hAnsi="Calibri" w:cs="Arial"/>
          <w:b/>
        </w:rPr>
        <w:t>Table 1</w:t>
      </w:r>
      <w:r>
        <w:rPr>
          <w:rFonts w:ascii="Calibri" w:hAnsi="Calibri" w:cs="Arial"/>
          <w:b/>
        </w:rPr>
        <w:t xml:space="preserve">, Box </w:t>
      </w:r>
      <w:r w:rsidR="00331354">
        <w:rPr>
          <w:rFonts w:ascii="Calibri" w:hAnsi="Calibri" w:cs="Arial"/>
          <w:b/>
        </w:rPr>
        <w:t>2</w:t>
      </w:r>
      <w:r>
        <w:rPr>
          <w:rFonts w:ascii="Calibri" w:hAnsi="Calibri" w:cs="Arial"/>
        </w:rPr>
        <w:t xml:space="preserve">). </w:t>
      </w:r>
    </w:p>
    <w:p w14:paraId="789D4BF3" w14:textId="77777777" w:rsidR="001073D7" w:rsidRDefault="001073D7" w:rsidP="001073D7">
      <w:pPr>
        <w:rPr>
          <w:rFonts w:eastAsia="Calibri"/>
        </w:rPr>
      </w:pPr>
    </w:p>
    <w:p w14:paraId="4577A18A" w14:textId="77777777" w:rsidR="001073D7" w:rsidRPr="00465318" w:rsidRDefault="001073D7" w:rsidP="001073D7">
      <w:pPr>
        <w:rPr>
          <w:rFonts w:ascii="Calibri" w:eastAsia="Calibri" w:hAnsi="Calibri" w:cs="Calibri"/>
        </w:rPr>
      </w:pPr>
      <w:r>
        <w:rPr>
          <w:rFonts w:ascii="Calibri" w:hAnsi="Calibri" w:cs="Calibri"/>
        </w:rPr>
        <w:t>R</w:t>
      </w:r>
      <w:r w:rsidRPr="00EA799E">
        <w:rPr>
          <w:rFonts w:ascii="Calibri" w:hAnsi="Calibri" w:cs="Calibri"/>
        </w:rPr>
        <w:t xml:space="preserve">estoration </w:t>
      </w:r>
      <w:r>
        <w:rPr>
          <w:rFonts w:ascii="Calibri" w:hAnsi="Calibri" w:cs="Calibri"/>
        </w:rPr>
        <w:t>activities</w:t>
      </w:r>
      <w:r w:rsidRPr="00EA799E">
        <w:rPr>
          <w:rFonts w:ascii="Calibri" w:hAnsi="Calibri" w:cs="Calibri"/>
        </w:rPr>
        <w:t xml:space="preserve"> </w:t>
      </w:r>
      <w:r w:rsidRPr="00AC2338">
        <w:rPr>
          <w:rFonts w:ascii="Calibri" w:hAnsi="Calibri" w:cs="Calibri"/>
        </w:rPr>
        <w:t>depend</w:t>
      </w:r>
      <w:r w:rsidRPr="00EA799E">
        <w:rPr>
          <w:rFonts w:ascii="Calibri" w:hAnsi="Calibri" w:cs="Calibri"/>
        </w:rPr>
        <w:t xml:space="preserve"> entirely on the land use and the goals that the implementer seeks to achieve. For example, adding trees to cropland via farmer-managed natural regeneration increases soil stability and improves productivity of cropland – contributing to food security and climate resilience for the farmer who manages the land and his or her household. The community at large also benefits from decreased runoff from the field into the local water supply; meanwhile, the increased crop production from more fertile field conditions contributes to increased food supply at the local market. Thus, the benefits can propagate well beyond the intervention area. For the purposes of this report the “area restored” is defined as the area receiving the restoration intervention and “restoration” is defined as an increase in tree cover.</w:t>
      </w:r>
    </w:p>
    <w:p w14:paraId="197CF324" w14:textId="77777777" w:rsidR="001073D7" w:rsidRDefault="001073D7" w:rsidP="001073D7">
      <w:pPr>
        <w:pStyle w:val="NormalWeb"/>
        <w:shd w:val="clear" w:color="auto" w:fill="FFFFFF"/>
        <w:spacing w:before="0" w:beforeAutospacing="0" w:after="0" w:afterAutospacing="0"/>
        <w:rPr>
          <w:rFonts w:ascii="Calibri" w:hAnsi="Calibri" w:cs="Calibri"/>
          <w:szCs w:val="20"/>
        </w:rPr>
      </w:pPr>
    </w:p>
    <w:p w14:paraId="698874E8" w14:textId="040C3585" w:rsidR="001073D7" w:rsidRDefault="001073D7" w:rsidP="001073D7">
      <w:pPr>
        <w:rPr>
          <w:rStyle w:val="normaltextrun"/>
          <w:rFonts w:ascii="Calibri" w:hAnsi="Calibri" w:cs="Calibri"/>
        </w:rPr>
      </w:pPr>
      <w:r w:rsidRPr="00043C67">
        <w:rPr>
          <w:rFonts w:ascii="Calibri" w:hAnsi="Calibri" w:cs="Calibri"/>
          <w:szCs w:val="20"/>
        </w:rPr>
        <w:t xml:space="preserve">In the context of the NYDF, Goal 5 will have been achieved when 350 </w:t>
      </w:r>
      <w:proofErr w:type="spellStart"/>
      <w:r w:rsidRPr="00043C67">
        <w:rPr>
          <w:rFonts w:ascii="Calibri" w:hAnsi="Calibri" w:cs="Calibri"/>
          <w:szCs w:val="20"/>
        </w:rPr>
        <w:t>mha</w:t>
      </w:r>
      <w:proofErr w:type="spellEnd"/>
      <w:r w:rsidRPr="00043C67">
        <w:rPr>
          <w:rFonts w:ascii="Calibri" w:hAnsi="Calibri" w:cs="Calibri"/>
          <w:szCs w:val="20"/>
        </w:rPr>
        <w:t xml:space="preserve"> target of a biophysical increase in tree cover under FLR is met (tree cover gain). </w:t>
      </w:r>
      <w:r w:rsidRPr="00043C67">
        <w:rPr>
          <w:rStyle w:val="normaltextrun"/>
          <w:rFonts w:ascii="Calibri" w:hAnsi="Calibri" w:cs="Calibri"/>
        </w:rPr>
        <w:t xml:space="preserve">To date, estimates of progress on forest landscape restoration pledges are generally collected via anecdotal evidence and self-reporting from the countries. However, more systematic and science-based data collection processes are needed to ensure accurate, comparable and </w:t>
      </w:r>
      <w:proofErr w:type="gramStart"/>
      <w:r w:rsidRPr="00043C67">
        <w:rPr>
          <w:rStyle w:val="normaltextrun"/>
          <w:rFonts w:ascii="Calibri" w:hAnsi="Calibri" w:cs="Calibri"/>
        </w:rPr>
        <w:t>cost efficient</w:t>
      </w:r>
      <w:proofErr w:type="gramEnd"/>
      <w:r w:rsidRPr="00043C67">
        <w:rPr>
          <w:rStyle w:val="normaltextrun"/>
          <w:rFonts w:ascii="Calibri" w:hAnsi="Calibri" w:cs="Calibri"/>
        </w:rPr>
        <w:t xml:space="preserve"> monitoring. </w:t>
      </w:r>
      <w:r w:rsidRPr="00043C67">
        <w:rPr>
          <w:rFonts w:ascii="Calibri" w:hAnsi="Calibri" w:cs="Calibri"/>
          <w:szCs w:val="20"/>
        </w:rPr>
        <w:t>At</w:t>
      </w:r>
      <w:r w:rsidRPr="00043C67">
        <w:rPr>
          <w:rFonts w:ascii="Calibri" w:hAnsi="Calibri" w:cs="Calibri"/>
        </w:rPr>
        <w:t xml:space="preserve"> present, there is no single global dataset that measures forest restoration. </w:t>
      </w:r>
      <w:r w:rsidRPr="00043C67">
        <w:rPr>
          <w:rStyle w:val="normaltextrun"/>
          <w:rFonts w:ascii="Calibri" w:hAnsi="Calibri" w:cs="Calibri"/>
        </w:rPr>
        <w:t>Globally-comprehensive satellite-based data for monitoring restoration progress are difficult to produce and are still being developed. Unlike deforestation, which is a rapid and highly visible land cover change from space, forest regrowth is a more gradual process requiring monitoring over longer time horizons</w:t>
      </w:r>
      <w:r w:rsidR="0028730D">
        <w:rPr>
          <w:rStyle w:val="normaltextrun"/>
          <w:rFonts w:ascii="Calibri" w:hAnsi="Calibri" w:cs="Calibri"/>
        </w:rPr>
        <w:t xml:space="preserve"> (</w:t>
      </w:r>
      <w:r w:rsidR="0028730D" w:rsidRPr="0028730D">
        <w:rPr>
          <w:rStyle w:val="normaltextrun"/>
          <w:rFonts w:ascii="Calibri" w:hAnsi="Calibri" w:cs="Calibri"/>
          <w:b/>
        </w:rPr>
        <w:t>Box 1</w:t>
      </w:r>
      <w:r w:rsidR="0028730D">
        <w:rPr>
          <w:rStyle w:val="normaltextrun"/>
          <w:rFonts w:ascii="Calibri" w:hAnsi="Calibri" w:cs="Calibri"/>
        </w:rPr>
        <w:t>)</w:t>
      </w:r>
      <w:r w:rsidRPr="00043C67">
        <w:rPr>
          <w:rStyle w:val="normaltextrun"/>
          <w:rFonts w:ascii="Calibri" w:hAnsi="Calibri" w:cs="Calibri"/>
        </w:rPr>
        <w:t xml:space="preserve">. </w:t>
      </w:r>
      <w:r w:rsidRPr="00043C67">
        <w:rPr>
          <w:rFonts w:ascii="Calibri" w:hAnsi="Calibri" w:cs="Calibri"/>
          <w:szCs w:val="20"/>
        </w:rPr>
        <w:t>Forest regeneration and restoration are long-term processes that can span 20-200 years.</w:t>
      </w:r>
      <w:r w:rsidRPr="00043C67">
        <w:rPr>
          <w:rStyle w:val="FootnoteReference"/>
          <w:rFonts w:ascii="Calibri" w:hAnsi="Calibri" w:cs="Calibri"/>
          <w:szCs w:val="20"/>
        </w:rPr>
        <w:footnoteReference w:id="8"/>
      </w:r>
      <w:r w:rsidRPr="00043C67">
        <w:rPr>
          <w:rFonts w:ascii="Calibri" w:hAnsi="Calibri" w:cs="Calibri"/>
          <w:szCs w:val="20"/>
        </w:rPr>
        <w:t xml:space="preserve"> </w:t>
      </w:r>
      <w:r w:rsidRPr="00043C67">
        <w:rPr>
          <w:rStyle w:val="normaltextrun"/>
          <w:rFonts w:ascii="Calibri" w:hAnsi="Calibri" w:cs="Calibri"/>
        </w:rPr>
        <w:t xml:space="preserve">Further, restoration often involves small or dispersed patches of trees and shrubs within a mosaic landscape, or increasing density of trees, requiring higher resolution (and higher cost) satellite imagery to discern compared to typical deforestation monitoring systems. </w:t>
      </w:r>
    </w:p>
    <w:p w14:paraId="330B6532" w14:textId="77777777" w:rsidR="00535B49" w:rsidRDefault="00535B49" w:rsidP="001073D7">
      <w:pPr>
        <w:rPr>
          <w:rStyle w:val="normaltextrun"/>
          <w:rFonts w:ascii="Calibri" w:hAnsi="Calibri" w:cs="Calibri"/>
        </w:rPr>
      </w:pPr>
    </w:p>
    <w:p w14:paraId="2A605C40" w14:textId="77777777" w:rsidR="00535B49" w:rsidRPr="00883EFA" w:rsidRDefault="00535B49" w:rsidP="00535B49">
      <w:pPr>
        <w:pStyle w:val="BoxHighlightText"/>
        <w:rPr>
          <w:b/>
        </w:rPr>
      </w:pPr>
      <w:r w:rsidRPr="00883EFA">
        <w:rPr>
          <w:b/>
        </w:rPr>
        <w:t xml:space="preserve">Box </w:t>
      </w:r>
      <w:r>
        <w:rPr>
          <w:b/>
        </w:rPr>
        <w:t>1</w:t>
      </w:r>
      <w:r w:rsidRPr="00883EFA">
        <w:rPr>
          <w:b/>
        </w:rPr>
        <w:t>: How is monitoring restoration different from monitoring deforestation?</w:t>
      </w:r>
    </w:p>
    <w:p w14:paraId="4DBFCBA1" w14:textId="77777777" w:rsidR="00535B49" w:rsidRDefault="00535B49" w:rsidP="00535B49">
      <w:pPr>
        <w:pStyle w:val="BoxHighlightText"/>
      </w:pPr>
      <w:r>
        <w:t xml:space="preserve">Many countries and organizations have years of experience in measuring and monitoring deforestation as part of Reduced Emission from Deforestation and forest Degradation and the role of conservation, sustainable management of forests and enhancement of forest carbon stocks in </w:t>
      </w:r>
      <w:r>
        <w:lastRenderedPageBreak/>
        <w:t xml:space="preserve">developing countries (REDD+) that is part of the Paris Agreement under the United Nations Framework Convention on Climate Change (UNFCCC) and other initiatives like the FAO Forest Resource Assessment (FAO FRA). Many of the same techniques used in monitoring deforestation can be used for monitoring restoration, including satellite remote sensing, inventories, national statistics, and community-based surveys. However, there are important differences with regard to time and resolution that need to be considered for monitoring restoration. </w:t>
      </w:r>
    </w:p>
    <w:p w14:paraId="51F3CB29" w14:textId="77777777" w:rsidR="00535B49" w:rsidRDefault="00535B49" w:rsidP="00535B49">
      <w:pPr>
        <w:pStyle w:val="BoxHighlightText"/>
      </w:pPr>
      <w:r w:rsidRPr="00883EFA">
        <w:rPr>
          <w:b/>
        </w:rPr>
        <w:t>Time:</w:t>
      </w:r>
      <w:r>
        <w:t xml:space="preserve"> While deforestation is a near-instantaneous event and wider landscape degradation often takes place at a relatively fast rate, restoration typically occurs over much longer time spans on the order of years or decades. Measuring progress from seedlings to saplings and from young trees to mature trees requires a monitoring system that is based on a long-term time horizon. Therefore, it is important to determine what can be detected within the proposed timeframe. A monitoring framework based on the simple presence or absence of trees—which works for deforestation monitoring—does not capture the nuances of measuring progress on restoration.  </w:t>
      </w:r>
    </w:p>
    <w:p w14:paraId="10C5BE69" w14:textId="34F3CC65" w:rsidR="00535B49" w:rsidRPr="00331354" w:rsidRDefault="00535B49" w:rsidP="00535B49">
      <w:pPr>
        <w:pStyle w:val="BoxHighlightText"/>
      </w:pPr>
      <w:r w:rsidRPr="00883EFA">
        <w:rPr>
          <w:b/>
        </w:rPr>
        <w:t>Resolution:</w:t>
      </w:r>
      <w:r>
        <w:t xml:space="preserve"> Deforestation often occurs by relatively wide swaths of dramatic change in land cover. Restoration, on the other hand, often widely varies in the extent of the application. Most often it occurs over smaller, more dispersed plots, such as with small-scale actors planting trees dispersed over a few hectares of their land. But in aggregate it can range from a few hectares to hundreds or even thousands of hectares. In either case, these restored areas are often characterized by dispersed widely spaced trees that do not form a uniform block. As a result, high- to very high-</w:t>
      </w:r>
      <w:commentRangeStart w:id="0"/>
      <w:r>
        <w:t xml:space="preserve">resolution satellite </w:t>
      </w:r>
      <w:del w:id="1" w:author="JWA" w:date="2019-06-12T10:46:00Z">
        <w:r w:rsidDel="005615DF">
          <w:delText xml:space="preserve">images </w:delText>
        </w:r>
      </w:del>
      <w:ins w:id="2" w:author="JWA" w:date="2019-06-12T10:46:00Z">
        <w:r w:rsidR="005615DF">
          <w:t>data is</w:t>
        </w:r>
        <w:r w:rsidR="005615DF">
          <w:t xml:space="preserve"> </w:t>
        </w:r>
      </w:ins>
      <w:commentRangeEnd w:id="0"/>
      <w:ins w:id="3" w:author="JWA" w:date="2019-06-12T10:47:00Z">
        <w:r w:rsidR="005615DF">
          <w:rPr>
            <w:rStyle w:val="CommentReference"/>
            <w:rFonts w:ascii="Times New Roman" w:hAnsi="Times New Roman"/>
            <w:color w:val="auto"/>
          </w:rPr>
          <w:commentReference w:id="0"/>
        </w:r>
      </w:ins>
      <w:r>
        <w:t>need</w:t>
      </w:r>
      <w:ins w:id="4" w:author="JWA" w:date="2019-06-12T10:46:00Z">
        <w:r w:rsidR="005615DF">
          <w:t>ed</w:t>
        </w:r>
      </w:ins>
      <w:del w:id="5" w:author="JWA" w:date="2019-06-12T10:46:00Z">
        <w:r w:rsidDel="005615DF">
          <w:delText xml:space="preserve"> to be used </w:delText>
        </w:r>
      </w:del>
      <w:ins w:id="6" w:author="JWA" w:date="2019-06-12T10:46:00Z">
        <w:r w:rsidR="005615DF">
          <w:t xml:space="preserve"> </w:t>
        </w:r>
      </w:ins>
      <w:r>
        <w:t>to detect these small, dispersed, and subtle changes in the landscape and then measure overall change. Since higher resolution imagery covers a smaller total area per image, tens of thousands of images are usually needed to cover even a modest monitoring area. This means monitoring restoration needs to consider cost, volume of data, and time.</w:t>
      </w:r>
    </w:p>
    <w:p w14:paraId="32F9D767" w14:textId="77777777" w:rsidR="001073D7" w:rsidRPr="00043C67" w:rsidRDefault="001073D7" w:rsidP="001073D7">
      <w:pPr>
        <w:rPr>
          <w:rFonts w:ascii="Calibri" w:hAnsi="Calibri" w:cs="Calibri"/>
          <w:szCs w:val="20"/>
        </w:rPr>
      </w:pPr>
    </w:p>
    <w:p w14:paraId="133E8EDB" w14:textId="18912D9E" w:rsidR="00331354" w:rsidRDefault="001073D7" w:rsidP="001073D7">
      <w:pPr>
        <w:pStyle w:val="NormalWeb"/>
        <w:shd w:val="clear" w:color="auto" w:fill="FFFFFF"/>
        <w:spacing w:before="0" w:beforeAutospacing="0" w:after="0" w:afterAutospacing="0"/>
        <w:rPr>
          <w:rFonts w:ascii="Calibri" w:hAnsi="Calibri" w:cs="Calibri"/>
        </w:rPr>
      </w:pPr>
      <w:r w:rsidRPr="00043C67">
        <w:rPr>
          <w:rStyle w:val="normaltextrun"/>
          <w:rFonts w:ascii="Calibri" w:hAnsi="Calibri" w:cs="Calibri"/>
        </w:rPr>
        <w:t xml:space="preserve">In the absence of a global dataset to measure forest restoration, </w:t>
      </w:r>
      <w:r w:rsidRPr="00043C67">
        <w:rPr>
          <w:rFonts w:ascii="Calibri" w:hAnsi="Calibri" w:cs="Calibri"/>
        </w:rPr>
        <w:t xml:space="preserve">this report </w:t>
      </w:r>
      <w:del w:id="7" w:author="JWA" w:date="2019-06-12T10:48:00Z">
        <w:r w:rsidRPr="00043C67" w:rsidDel="005615DF">
          <w:rPr>
            <w:rFonts w:ascii="Calibri" w:hAnsi="Calibri" w:cs="Calibri"/>
          </w:rPr>
          <w:delText>pulls together</w:delText>
        </w:r>
      </w:del>
      <w:ins w:id="8" w:author="JWA" w:date="2019-06-12T10:48:00Z">
        <w:r w:rsidR="005615DF">
          <w:rPr>
            <w:rFonts w:ascii="Calibri" w:hAnsi="Calibri" w:cs="Calibri"/>
          </w:rPr>
          <w:t>compiles</w:t>
        </w:r>
      </w:ins>
      <w:r w:rsidRPr="00043C67">
        <w:rPr>
          <w:rFonts w:ascii="Calibri" w:hAnsi="Calibri" w:cs="Calibri"/>
        </w:rPr>
        <w:t xml:space="preserve"> the best-available data for assessing progress on NYDF Goal 5. </w:t>
      </w:r>
      <w:r>
        <w:rPr>
          <w:rFonts w:ascii="Calibri" w:hAnsi="Calibri" w:cs="Calibri"/>
        </w:rPr>
        <w:t xml:space="preserve">We developed an assessment framework with two </w:t>
      </w:r>
      <w:proofErr w:type="spellStart"/>
      <w:r>
        <w:rPr>
          <w:rFonts w:ascii="Calibri" w:hAnsi="Calibri" w:cs="Calibri"/>
        </w:rPr>
        <w:t>overaching</w:t>
      </w:r>
      <w:proofErr w:type="spellEnd"/>
      <w:r>
        <w:rPr>
          <w:rFonts w:ascii="Calibri" w:hAnsi="Calibri" w:cs="Calibri"/>
        </w:rPr>
        <w:t xml:space="preserve"> criteria: 1) rate of forest landscape restoration and 2) forest landscape restoration efforts (</w:t>
      </w:r>
      <w:r w:rsidRPr="00735626">
        <w:rPr>
          <w:rFonts w:ascii="Calibri" w:hAnsi="Calibri" w:cs="Calibri"/>
          <w:b/>
        </w:rPr>
        <w:t>Table 1</w:t>
      </w:r>
      <w:r>
        <w:rPr>
          <w:rFonts w:ascii="Calibri" w:hAnsi="Calibri" w:cs="Calibri"/>
        </w:rPr>
        <w:t xml:space="preserve">). The first criterion provides a global overview of biophysical restoration progress. It includes two indicators, the first reports global area under restoration through a systematic literature review, and the second reports area of tree cover gain in various regions using the </w:t>
      </w:r>
      <w:r w:rsidRPr="00043C67">
        <w:rPr>
          <w:rFonts w:ascii="Calibri" w:hAnsi="Calibri" w:cs="Calibri"/>
        </w:rPr>
        <w:t xml:space="preserve">best-available </w:t>
      </w:r>
      <w:r>
        <w:rPr>
          <w:rFonts w:ascii="Calibri" w:hAnsi="Calibri" w:cs="Calibri"/>
        </w:rPr>
        <w:t xml:space="preserve">Earth observation data </w:t>
      </w:r>
      <w:r w:rsidRPr="00043C67">
        <w:rPr>
          <w:rFonts w:ascii="Calibri" w:hAnsi="Calibri" w:cs="Calibri"/>
        </w:rPr>
        <w:t xml:space="preserve">on restoration: Collect Earth, University of Maryland GLAD tree cover gain, and </w:t>
      </w:r>
      <w:proofErr w:type="spellStart"/>
      <w:r w:rsidRPr="00043C67">
        <w:rPr>
          <w:rFonts w:ascii="Calibri" w:hAnsi="Calibri" w:cs="Calibri"/>
        </w:rPr>
        <w:t>Trends.Earth</w:t>
      </w:r>
      <w:proofErr w:type="spellEnd"/>
      <w:r w:rsidRPr="00043C67">
        <w:rPr>
          <w:rFonts w:ascii="Calibri" w:hAnsi="Calibri" w:cs="Calibri"/>
        </w:rPr>
        <w:t>.</w:t>
      </w:r>
      <w:r>
        <w:rPr>
          <w:rFonts w:ascii="Calibri" w:hAnsi="Calibri" w:cs="Calibri"/>
        </w:rPr>
        <w:t xml:space="preserve"> Given the current lack of global datasets that can satisfactorily monitor restoration, the second criterion was established to </w:t>
      </w:r>
      <w:r>
        <w:rPr>
          <w:rFonts w:ascii="Calibri" w:hAnsi="Calibri" w:cs="Arial"/>
        </w:rPr>
        <w:t>serve as a proxy for tracking early developments toward restoration and showing directional trends.</w:t>
      </w:r>
      <w:r>
        <w:rPr>
          <w:rFonts w:ascii="Calibri" w:hAnsi="Calibri" w:cs="Calibri"/>
        </w:rPr>
        <w:t xml:space="preserve"> It outlines and reports on three indicators related to key political and socio-economic conditions necessary to catalyse restoration (high-level pledges, planning and implementation steps, and financing)</w:t>
      </w:r>
      <w:r>
        <w:rPr>
          <w:rFonts w:ascii="Calibri" w:hAnsi="Calibri" w:cs="Calibri"/>
          <w:szCs w:val="20"/>
        </w:rPr>
        <w:t xml:space="preserve">. </w:t>
      </w:r>
      <w:r w:rsidRPr="00EA799E">
        <w:rPr>
          <w:rFonts w:ascii="Calibri" w:hAnsi="Calibri" w:cs="Calibri"/>
        </w:rPr>
        <w:t xml:space="preserve">Despite the importance of measuring the impacts of restoration progress on ecosystem services and socio-economic </w:t>
      </w:r>
      <w:proofErr w:type="spellStart"/>
      <w:r w:rsidRPr="00EA799E">
        <w:rPr>
          <w:rFonts w:ascii="Calibri" w:hAnsi="Calibri" w:cs="Calibri"/>
        </w:rPr>
        <w:t>condtions</w:t>
      </w:r>
      <w:proofErr w:type="spellEnd"/>
      <w:r w:rsidRPr="00EA799E">
        <w:rPr>
          <w:rFonts w:ascii="Calibri" w:hAnsi="Calibri" w:cs="Calibri"/>
        </w:rPr>
        <w:t xml:space="preserve">, </w:t>
      </w:r>
      <w:r>
        <w:rPr>
          <w:rFonts w:ascii="Calibri" w:hAnsi="Calibri" w:cs="Calibri"/>
        </w:rPr>
        <w:t xml:space="preserve">there are currently no adequate data sets available </w:t>
      </w:r>
      <w:r w:rsidRPr="00EA799E">
        <w:rPr>
          <w:rFonts w:ascii="Calibri" w:hAnsi="Calibri" w:cs="Calibri"/>
        </w:rPr>
        <w:t xml:space="preserve">for this </w:t>
      </w:r>
      <w:r>
        <w:rPr>
          <w:rFonts w:ascii="Calibri" w:hAnsi="Calibri" w:cs="Calibri"/>
        </w:rPr>
        <w:t xml:space="preserve">global </w:t>
      </w:r>
      <w:r w:rsidRPr="00EA799E">
        <w:rPr>
          <w:rFonts w:ascii="Calibri" w:hAnsi="Calibri" w:cs="Calibri"/>
        </w:rPr>
        <w:t>assessment</w:t>
      </w:r>
      <w:r>
        <w:rPr>
          <w:rFonts w:ascii="Calibri" w:hAnsi="Calibri" w:cs="Calibri"/>
        </w:rPr>
        <w:t>.</w:t>
      </w:r>
      <w:r w:rsidR="0028730D">
        <w:rPr>
          <w:rFonts w:ascii="Calibri" w:hAnsi="Calibri" w:cs="Calibri"/>
        </w:rPr>
        <w:t xml:space="preserve"> The assessment framework will be updated as data </w:t>
      </w:r>
      <w:del w:id="9" w:author="JWA" w:date="2019-06-12T10:50:00Z">
        <w:r w:rsidR="0028730D" w:rsidDel="005615DF">
          <w:rPr>
            <w:rFonts w:ascii="Calibri" w:hAnsi="Calibri" w:cs="Calibri"/>
          </w:rPr>
          <w:delText xml:space="preserve">improves and </w:delText>
        </w:r>
      </w:del>
      <w:r w:rsidR="0028730D">
        <w:rPr>
          <w:rFonts w:ascii="Calibri" w:hAnsi="Calibri" w:cs="Calibri"/>
        </w:rPr>
        <w:t>becomes available.</w:t>
      </w:r>
    </w:p>
    <w:p w14:paraId="477D7557" w14:textId="77777777" w:rsidR="00535B49" w:rsidRDefault="00535B49" w:rsidP="001073D7">
      <w:pPr>
        <w:rPr>
          <w:rFonts w:ascii="Calibri" w:hAnsi="Calibri" w:cs="Arial"/>
        </w:rPr>
      </w:pPr>
    </w:p>
    <w:p w14:paraId="10EC37CB" w14:textId="709DAF23" w:rsidR="001073D7" w:rsidRDefault="001073D7" w:rsidP="001073D7">
      <w:pPr>
        <w:rPr>
          <w:rFonts w:ascii="Calibri" w:hAnsi="Calibri" w:cs="Calibri"/>
        </w:rPr>
      </w:pPr>
      <w:r>
        <w:rPr>
          <w:rFonts w:ascii="Calibri" w:hAnsi="Calibri" w:cs="Arial"/>
        </w:rPr>
        <w:t xml:space="preserve">The assessment framework </w:t>
      </w:r>
      <w:r>
        <w:rPr>
          <w:rFonts w:ascii="Calibri" w:hAnsi="Calibri" w:cs="Calibri"/>
          <w:szCs w:val="20"/>
        </w:rPr>
        <w:t xml:space="preserve">draws on and complements indicators </w:t>
      </w:r>
      <w:r>
        <w:rPr>
          <w:rFonts w:ascii="Calibri" w:hAnsi="Calibri" w:cs="Calibri"/>
        </w:rPr>
        <w:t xml:space="preserve">from the </w:t>
      </w:r>
      <w:r>
        <w:rPr>
          <w:rFonts w:ascii="Calibri" w:hAnsi="Calibri" w:cs="Calibri"/>
          <w:szCs w:val="20"/>
        </w:rPr>
        <w:t xml:space="preserve">Bonn Challenge Barometer. </w:t>
      </w:r>
      <w:r w:rsidRPr="002D0DA2">
        <w:rPr>
          <w:rFonts w:ascii="Calibri" w:hAnsi="Calibri" w:cs="Calibri"/>
          <w:szCs w:val="20"/>
        </w:rPr>
        <w:t>The</w:t>
      </w:r>
      <w:r>
        <w:rPr>
          <w:rFonts w:ascii="Calibri" w:hAnsi="Calibri" w:cs="Calibri"/>
          <w:szCs w:val="20"/>
        </w:rPr>
        <w:t xml:space="preserve"> </w:t>
      </w:r>
      <w:r w:rsidRPr="002D0DA2">
        <w:rPr>
          <w:rFonts w:ascii="Calibri" w:hAnsi="Calibri" w:cs="Calibri"/>
          <w:szCs w:val="20"/>
        </w:rPr>
        <w:t>Barometer</w:t>
      </w:r>
      <w:r>
        <w:rPr>
          <w:rFonts w:ascii="Calibri" w:hAnsi="Calibri" w:cs="Calibri"/>
          <w:szCs w:val="20"/>
        </w:rPr>
        <w:t xml:space="preserve">, developed through a participatory stakeholder process and launched in 2017, </w:t>
      </w:r>
      <w:r w:rsidRPr="002D0DA2">
        <w:rPr>
          <w:rFonts w:ascii="Calibri" w:hAnsi="Calibri" w:cs="Calibri"/>
          <w:szCs w:val="20"/>
        </w:rPr>
        <w:t>collects information from each pledger</w:t>
      </w:r>
      <w:r>
        <w:rPr>
          <w:rFonts w:ascii="Calibri" w:hAnsi="Calibri" w:cs="Calibri"/>
          <w:szCs w:val="20"/>
        </w:rPr>
        <w:t xml:space="preserve"> (country)</w:t>
      </w:r>
      <w:r w:rsidRPr="002D0DA2">
        <w:rPr>
          <w:rFonts w:ascii="Calibri" w:hAnsi="Calibri" w:cs="Calibri"/>
          <w:szCs w:val="20"/>
        </w:rPr>
        <w:t xml:space="preserve"> </w:t>
      </w:r>
      <w:r>
        <w:rPr>
          <w:rFonts w:ascii="Calibri" w:hAnsi="Calibri" w:cs="Calibri"/>
          <w:szCs w:val="20"/>
        </w:rPr>
        <w:t>to</w:t>
      </w:r>
      <w:r w:rsidRPr="002D0DA2">
        <w:rPr>
          <w:rFonts w:ascii="Calibri" w:hAnsi="Calibri" w:cs="Calibri"/>
          <w:szCs w:val="20"/>
        </w:rPr>
        <w:t xml:space="preserve"> track </w:t>
      </w:r>
      <w:r w:rsidRPr="00B76470">
        <w:rPr>
          <w:rFonts w:ascii="Calibri" w:hAnsi="Calibri" w:cs="Calibri"/>
          <w:szCs w:val="20"/>
        </w:rPr>
        <w:t xml:space="preserve">progress toward the </w:t>
      </w:r>
      <w:r w:rsidRPr="00B76470">
        <w:rPr>
          <w:rFonts w:ascii="Calibri" w:hAnsi="Calibri" w:cs="Calibri"/>
          <w:szCs w:val="20"/>
        </w:rPr>
        <w:lastRenderedPageBreak/>
        <w:t>Bonn Challenge Commitments.</w:t>
      </w:r>
      <w:r w:rsidRPr="00B76470">
        <w:rPr>
          <w:rStyle w:val="FootnoteReference"/>
          <w:rFonts w:ascii="Calibri" w:hAnsi="Calibri" w:cs="Calibri"/>
          <w:szCs w:val="20"/>
        </w:rPr>
        <w:footnoteReference w:id="9"/>
      </w:r>
      <w:r w:rsidRPr="00B76470">
        <w:rPr>
          <w:rFonts w:ascii="Calibri" w:hAnsi="Calibri" w:cs="Calibri"/>
          <w:szCs w:val="20"/>
        </w:rPr>
        <w:t xml:space="preserve"> The Barometer is structured into two </w:t>
      </w:r>
      <w:r>
        <w:rPr>
          <w:rFonts w:ascii="Calibri" w:hAnsi="Calibri" w:cs="Calibri"/>
          <w:szCs w:val="20"/>
        </w:rPr>
        <w:t>overarching set of</w:t>
      </w:r>
      <w:r w:rsidRPr="00B76470">
        <w:rPr>
          <w:rFonts w:ascii="Calibri" w:hAnsi="Calibri" w:cs="Calibri"/>
          <w:szCs w:val="20"/>
        </w:rPr>
        <w:t xml:space="preserve"> </w:t>
      </w:r>
      <w:r>
        <w:rPr>
          <w:rFonts w:ascii="Calibri" w:hAnsi="Calibri" w:cs="Calibri"/>
          <w:szCs w:val="20"/>
        </w:rPr>
        <w:t>indicators</w:t>
      </w:r>
      <w:r w:rsidRPr="00B76470">
        <w:rPr>
          <w:rFonts w:ascii="Calibri" w:hAnsi="Calibri" w:cs="Calibri"/>
          <w:szCs w:val="20"/>
        </w:rPr>
        <w:t>: “</w:t>
      </w:r>
      <w:r>
        <w:rPr>
          <w:rFonts w:ascii="Calibri" w:hAnsi="Calibri" w:cs="Calibri"/>
          <w:szCs w:val="20"/>
        </w:rPr>
        <w:t>s</w:t>
      </w:r>
      <w:r w:rsidRPr="00B76470">
        <w:rPr>
          <w:rFonts w:ascii="Calibri" w:hAnsi="Calibri" w:cs="Calibri"/>
          <w:szCs w:val="20"/>
        </w:rPr>
        <w:t xml:space="preserve">uccess factors”, or </w:t>
      </w:r>
      <w:r w:rsidRPr="00EA799E">
        <w:rPr>
          <w:rFonts w:ascii="Calibri" w:hAnsi="Calibri" w:cs="Calibri"/>
        </w:rPr>
        <w:t>policies and institutional frameworks, financial flows and technical planning that create the enabling conditions needed for FLR implementation</w:t>
      </w:r>
      <w:r w:rsidRPr="00B76470">
        <w:rPr>
          <w:rFonts w:ascii="Calibri" w:hAnsi="Calibri" w:cs="Calibri"/>
          <w:szCs w:val="20"/>
        </w:rPr>
        <w:t xml:space="preserve"> and “</w:t>
      </w:r>
      <w:r>
        <w:rPr>
          <w:rFonts w:ascii="Calibri" w:hAnsi="Calibri" w:cs="Calibri"/>
          <w:szCs w:val="20"/>
        </w:rPr>
        <w:t>r</w:t>
      </w:r>
      <w:r w:rsidRPr="00B76470">
        <w:rPr>
          <w:rFonts w:ascii="Calibri" w:hAnsi="Calibri" w:cs="Calibri"/>
          <w:szCs w:val="20"/>
        </w:rPr>
        <w:t xml:space="preserve">esults and benefits” which </w:t>
      </w:r>
      <w:r w:rsidRPr="00EA799E">
        <w:rPr>
          <w:rFonts w:ascii="Calibri" w:hAnsi="Calibri" w:cs="Calibri"/>
        </w:rPr>
        <w:t>include the results of FLR actions in terms of the land area brought into restoration, and the climate mitigation, biodiversity conservation and job creation benefits associated with them.</w:t>
      </w:r>
      <w:r>
        <w:rPr>
          <w:rFonts w:ascii="Calibri" w:hAnsi="Calibri" w:cs="Calibri"/>
        </w:rPr>
        <w:t xml:space="preserve"> As of 2019, there are in-depth reports from six countries and rapid assessments from 13 countries. Data from the “results and benefits” for the six pilot countries on the land area brought into restoration was incorporated into the systematic literature review (indicator 1.1). Information from the “success factors” was incorporated into Indicators 2.1, 2.2 and 2.3.</w:t>
      </w:r>
    </w:p>
    <w:p w14:paraId="1AA7A923" w14:textId="77777777" w:rsidR="001073D7" w:rsidRDefault="001073D7" w:rsidP="001073D7">
      <w:pPr>
        <w:rPr>
          <w:rFonts w:ascii="Calibri" w:hAnsi="Calibri" w:cs="Arial"/>
        </w:rPr>
      </w:pPr>
    </w:p>
    <w:p w14:paraId="2D105924" w14:textId="77777777" w:rsidR="001073D7" w:rsidRPr="00DA66B5" w:rsidRDefault="001073D7" w:rsidP="001073D7">
      <w:pPr>
        <w:contextualSpacing/>
        <w:rPr>
          <w:rFonts w:ascii="Calibri" w:hAnsi="Calibri" w:cs="Arial"/>
        </w:rPr>
      </w:pPr>
      <w:r w:rsidRPr="005F5267">
        <w:rPr>
          <w:rFonts w:ascii="Calibri" w:hAnsi="Calibri" w:cs="Arial"/>
          <w:b/>
        </w:rPr>
        <w:t xml:space="preserve">Table </w:t>
      </w:r>
      <w:r w:rsidRPr="005F5267">
        <w:rPr>
          <w:rFonts w:ascii="Calibri" w:hAnsi="Calibri" w:cs="Arial"/>
          <w:b/>
        </w:rPr>
        <w:fldChar w:fldCharType="begin"/>
      </w:r>
      <w:r w:rsidRPr="005F5267">
        <w:rPr>
          <w:rFonts w:ascii="Calibri" w:hAnsi="Calibri" w:cs="Arial"/>
          <w:b/>
        </w:rPr>
        <w:instrText xml:space="preserve"> SEQ Table \* ARABIC </w:instrText>
      </w:r>
      <w:r w:rsidRPr="005F5267">
        <w:rPr>
          <w:rFonts w:ascii="Calibri" w:hAnsi="Calibri" w:cs="Arial"/>
          <w:b/>
        </w:rPr>
        <w:fldChar w:fldCharType="separate"/>
      </w:r>
      <w:r>
        <w:rPr>
          <w:rFonts w:ascii="Calibri" w:hAnsi="Calibri" w:cs="Arial"/>
          <w:b/>
          <w:noProof/>
        </w:rPr>
        <w:t>1</w:t>
      </w:r>
      <w:r w:rsidRPr="005F5267">
        <w:rPr>
          <w:rFonts w:ascii="Calibri" w:hAnsi="Calibri" w:cs="Arial"/>
          <w:b/>
        </w:rPr>
        <w:fldChar w:fldCharType="end"/>
      </w:r>
      <w:r w:rsidRPr="005F5267">
        <w:rPr>
          <w:rFonts w:ascii="Calibri" w:hAnsi="Calibri" w:cs="Arial"/>
        </w:rPr>
        <w:t xml:space="preserve"> Assessment Framework for NYDF Goal 5</w:t>
      </w:r>
    </w:p>
    <w:tbl>
      <w:tblPr>
        <w:tblStyle w:val="LightList-Accent2"/>
        <w:tblW w:w="9511" w:type="dxa"/>
        <w:tblLayout w:type="fixed"/>
        <w:tblLook w:val="0420" w:firstRow="1" w:lastRow="0" w:firstColumn="0" w:lastColumn="0" w:noHBand="0" w:noVBand="1"/>
      </w:tblPr>
      <w:tblGrid>
        <w:gridCol w:w="2237"/>
        <w:gridCol w:w="3339"/>
        <w:gridCol w:w="3699"/>
        <w:gridCol w:w="236"/>
      </w:tblGrid>
      <w:tr w:rsidR="001073D7" w:rsidRPr="0048404D" w14:paraId="243B34C1" w14:textId="77777777" w:rsidTr="001E565B">
        <w:trPr>
          <w:cnfStyle w:val="100000000000" w:firstRow="1" w:lastRow="0" w:firstColumn="0" w:lastColumn="0" w:oddVBand="0" w:evenVBand="0" w:oddHBand="0" w:evenHBand="0" w:firstRowFirstColumn="0" w:firstRowLastColumn="0" w:lastRowFirstColumn="0" w:lastRowLastColumn="0"/>
          <w:trHeight w:val="346"/>
        </w:trPr>
        <w:tc>
          <w:tcPr>
            <w:tcW w:w="2237" w:type="dxa"/>
            <w:hideMark/>
          </w:tcPr>
          <w:p w14:paraId="6738811C" w14:textId="77777777" w:rsidR="001073D7" w:rsidRPr="0048404D" w:rsidRDefault="001073D7" w:rsidP="001E565B">
            <w:pPr>
              <w:pStyle w:val="NoSpacing"/>
            </w:pPr>
            <w:r w:rsidRPr="0048404D">
              <w:t>CRITERIA</w:t>
            </w:r>
          </w:p>
        </w:tc>
        <w:tc>
          <w:tcPr>
            <w:tcW w:w="3339" w:type="dxa"/>
            <w:hideMark/>
          </w:tcPr>
          <w:p w14:paraId="7DBDF080" w14:textId="77777777" w:rsidR="001073D7" w:rsidRPr="0048404D" w:rsidRDefault="001073D7" w:rsidP="001E565B">
            <w:pPr>
              <w:pStyle w:val="NoSpacing"/>
            </w:pPr>
            <w:r w:rsidRPr="0048404D">
              <w:t>INDICATORS</w:t>
            </w:r>
          </w:p>
        </w:tc>
        <w:tc>
          <w:tcPr>
            <w:tcW w:w="3699" w:type="dxa"/>
          </w:tcPr>
          <w:p w14:paraId="7AC05CD3" w14:textId="77777777" w:rsidR="001073D7" w:rsidRPr="0048404D" w:rsidRDefault="001073D7" w:rsidP="001E565B">
            <w:pPr>
              <w:pStyle w:val="NoSpacing"/>
            </w:pPr>
            <w:r>
              <w:t>DATA SOURCES</w:t>
            </w:r>
          </w:p>
        </w:tc>
        <w:tc>
          <w:tcPr>
            <w:tcW w:w="236" w:type="dxa"/>
          </w:tcPr>
          <w:p w14:paraId="40B61472" w14:textId="77777777" w:rsidR="001073D7" w:rsidRPr="0048404D" w:rsidRDefault="001073D7" w:rsidP="001E565B">
            <w:pPr>
              <w:pStyle w:val="NoSpacing"/>
            </w:pPr>
          </w:p>
        </w:tc>
      </w:tr>
      <w:tr w:rsidR="001073D7" w:rsidRPr="0048404D" w14:paraId="68CCB854" w14:textId="77777777" w:rsidTr="00994177">
        <w:trPr>
          <w:cnfStyle w:val="000000100000" w:firstRow="0" w:lastRow="0" w:firstColumn="0" w:lastColumn="0" w:oddVBand="0" w:evenVBand="0" w:oddHBand="1" w:evenHBand="0" w:firstRowFirstColumn="0" w:firstRowLastColumn="0" w:lastRowFirstColumn="0" w:lastRowLastColumn="0"/>
          <w:trHeight w:val="1173"/>
        </w:trPr>
        <w:tc>
          <w:tcPr>
            <w:tcW w:w="2237" w:type="dxa"/>
          </w:tcPr>
          <w:p w14:paraId="0E6393B4" w14:textId="77777777" w:rsidR="001073D7" w:rsidRPr="00B45314" w:rsidRDefault="001073D7" w:rsidP="001E565B">
            <w:pPr>
              <w:pStyle w:val="NoSpacing"/>
              <w:rPr>
                <w:b/>
                <w:lang w:val="en-GB"/>
              </w:rPr>
            </w:pPr>
            <w:r w:rsidRPr="00B45314">
              <w:rPr>
                <w:b/>
                <w:lang w:val="en-GB"/>
              </w:rPr>
              <w:t xml:space="preserve">1. Rate of </w:t>
            </w:r>
            <w:r w:rsidRPr="00596A0A">
              <w:rPr>
                <w:b/>
                <w:lang w:val="en-GB"/>
              </w:rPr>
              <w:t>forest</w:t>
            </w:r>
            <w:r w:rsidRPr="00B45314">
              <w:rPr>
                <w:b/>
                <w:lang w:val="en-GB"/>
              </w:rPr>
              <w:t xml:space="preserve"> </w:t>
            </w:r>
            <w:r>
              <w:rPr>
                <w:b/>
                <w:lang w:val="en-GB"/>
              </w:rPr>
              <w:t xml:space="preserve">landscape </w:t>
            </w:r>
            <w:r w:rsidRPr="00B45314">
              <w:rPr>
                <w:b/>
                <w:lang w:val="en-GB"/>
              </w:rPr>
              <w:t>restoration</w:t>
            </w:r>
          </w:p>
        </w:tc>
        <w:tc>
          <w:tcPr>
            <w:tcW w:w="3339" w:type="dxa"/>
          </w:tcPr>
          <w:p w14:paraId="57E947ED" w14:textId="5D5B8FC2" w:rsidR="001073D7" w:rsidRDefault="001073D7" w:rsidP="001E565B">
            <w:pPr>
              <w:pStyle w:val="NoSpacing"/>
              <w:rPr>
                <w:lang w:val="en-US"/>
              </w:rPr>
            </w:pPr>
            <w:r w:rsidRPr="00650F44">
              <w:rPr>
                <w:lang w:val="en-US"/>
              </w:rPr>
              <w:t>1.1</w:t>
            </w:r>
            <w:r>
              <w:rPr>
                <w:lang w:val="en-US"/>
              </w:rPr>
              <w:t xml:space="preserve"> </w:t>
            </w:r>
            <w:r w:rsidRPr="00650F44">
              <w:rPr>
                <w:lang w:val="en-US"/>
              </w:rPr>
              <w:t>Area under restoration (ha)</w:t>
            </w:r>
          </w:p>
          <w:p w14:paraId="2B792125" w14:textId="77777777" w:rsidR="001073D7" w:rsidRDefault="001073D7" w:rsidP="001E565B">
            <w:pPr>
              <w:pStyle w:val="NoSpacing"/>
              <w:rPr>
                <w:lang w:val="en-US"/>
              </w:rPr>
            </w:pPr>
            <w:commentRangeStart w:id="10"/>
            <w:commentRangeStart w:id="11"/>
            <w:commentRangeStart w:id="12"/>
            <w:r>
              <w:rPr>
                <w:lang w:val="en-US"/>
              </w:rPr>
              <w:t>1.2 Tree cover gain (ha)</w:t>
            </w:r>
            <w:commentRangeEnd w:id="10"/>
            <w:r>
              <w:rPr>
                <w:rStyle w:val="CommentReference"/>
                <w:rFonts w:ascii="Times New Roman" w:hAnsi="Times New Roman" w:cs="Times New Roman"/>
                <w:lang w:val="en-GB" w:eastAsia="en-GB"/>
              </w:rPr>
              <w:commentReference w:id="10"/>
            </w:r>
            <w:commentRangeEnd w:id="11"/>
            <w:r>
              <w:rPr>
                <w:rStyle w:val="CommentReference"/>
                <w:rFonts w:ascii="Times New Roman" w:hAnsi="Times New Roman" w:cs="Times New Roman"/>
                <w:lang w:val="en-GB" w:eastAsia="en-GB"/>
              </w:rPr>
              <w:commentReference w:id="11"/>
            </w:r>
            <w:commentRangeEnd w:id="12"/>
            <w:r>
              <w:rPr>
                <w:rStyle w:val="CommentReference"/>
                <w:rFonts w:ascii="Times New Roman" w:hAnsi="Times New Roman" w:cs="Times New Roman"/>
                <w:lang w:val="en-GB" w:eastAsia="en-GB"/>
              </w:rPr>
              <w:commentReference w:id="12"/>
            </w:r>
          </w:p>
          <w:p w14:paraId="59A3DCAE" w14:textId="77777777" w:rsidR="001073D7" w:rsidRPr="00650F44" w:rsidRDefault="001073D7" w:rsidP="001E565B">
            <w:pPr>
              <w:pStyle w:val="NoSpacing"/>
              <w:rPr>
                <w:lang w:val="en-US"/>
              </w:rPr>
            </w:pPr>
          </w:p>
        </w:tc>
        <w:tc>
          <w:tcPr>
            <w:tcW w:w="3699" w:type="dxa"/>
          </w:tcPr>
          <w:p w14:paraId="23C87C76" w14:textId="1CA6FDF7" w:rsidR="00A71C21" w:rsidRDefault="001073D7" w:rsidP="001E565B">
            <w:pPr>
              <w:pStyle w:val="NoSpacing"/>
              <w:rPr>
                <w:lang w:val="en-US"/>
              </w:rPr>
            </w:pPr>
            <w:r w:rsidRPr="00650F44">
              <w:rPr>
                <w:lang w:val="en-US"/>
              </w:rPr>
              <w:t>1.1</w:t>
            </w:r>
            <w:r>
              <w:rPr>
                <w:lang w:val="en-US"/>
              </w:rPr>
              <w:t>.1</w:t>
            </w:r>
            <w:r w:rsidRPr="00650F44">
              <w:rPr>
                <w:lang w:val="en-US"/>
              </w:rPr>
              <w:t xml:space="preserve"> </w:t>
            </w:r>
            <w:r>
              <w:rPr>
                <w:lang w:val="en-US"/>
              </w:rPr>
              <w:t>Literature review</w:t>
            </w:r>
            <w:r w:rsidDel="00CA333D">
              <w:rPr>
                <w:lang w:val="en-US"/>
              </w:rPr>
              <w:t xml:space="preserve"> </w:t>
            </w:r>
          </w:p>
          <w:p w14:paraId="425FCC43" w14:textId="77777777" w:rsidR="001073D7" w:rsidRDefault="001073D7" w:rsidP="001E565B">
            <w:pPr>
              <w:pStyle w:val="NoSpacing"/>
              <w:rPr>
                <w:lang w:val="en-US"/>
              </w:rPr>
            </w:pPr>
            <w:r>
              <w:rPr>
                <w:lang w:val="en-US"/>
              </w:rPr>
              <w:t>1.2.1 Collect Earth</w:t>
            </w:r>
          </w:p>
          <w:p w14:paraId="702BECFF" w14:textId="77777777" w:rsidR="001073D7" w:rsidRDefault="001073D7" w:rsidP="001E565B">
            <w:pPr>
              <w:pStyle w:val="NoSpacing"/>
              <w:rPr>
                <w:lang w:val="en-US"/>
              </w:rPr>
            </w:pPr>
            <w:r>
              <w:rPr>
                <w:lang w:val="en-US"/>
              </w:rPr>
              <w:t xml:space="preserve">1.2.2 </w:t>
            </w:r>
            <w:proofErr w:type="spellStart"/>
            <w:r>
              <w:rPr>
                <w:lang w:val="en-US"/>
              </w:rPr>
              <w:t>Trends.Earth</w:t>
            </w:r>
            <w:proofErr w:type="spellEnd"/>
          </w:p>
          <w:p w14:paraId="602FD77D" w14:textId="77777777" w:rsidR="001073D7" w:rsidRPr="00650F44" w:rsidRDefault="001073D7" w:rsidP="001E565B">
            <w:pPr>
              <w:pStyle w:val="NoSpacing"/>
              <w:rPr>
                <w:lang w:val="en-US"/>
              </w:rPr>
            </w:pPr>
            <w:r>
              <w:rPr>
                <w:lang w:val="en-US"/>
              </w:rPr>
              <w:t>1.2.3 Hansen Map</w:t>
            </w:r>
          </w:p>
        </w:tc>
        <w:tc>
          <w:tcPr>
            <w:tcW w:w="236" w:type="dxa"/>
          </w:tcPr>
          <w:p w14:paraId="266AC322" w14:textId="77777777" w:rsidR="001073D7" w:rsidRPr="00650F44" w:rsidRDefault="001073D7" w:rsidP="001E565B">
            <w:pPr>
              <w:pStyle w:val="NoSpacing"/>
              <w:rPr>
                <w:lang w:val="en-US"/>
              </w:rPr>
            </w:pPr>
          </w:p>
        </w:tc>
      </w:tr>
      <w:tr w:rsidR="001073D7" w:rsidRPr="007918D4" w14:paraId="0F81819F" w14:textId="77777777" w:rsidTr="001E565B">
        <w:trPr>
          <w:trHeight w:val="1836"/>
        </w:trPr>
        <w:tc>
          <w:tcPr>
            <w:tcW w:w="2237" w:type="dxa"/>
          </w:tcPr>
          <w:p w14:paraId="10C86B93" w14:textId="77777777" w:rsidR="001073D7" w:rsidRPr="0096400C" w:rsidRDefault="001073D7" w:rsidP="001E565B">
            <w:pPr>
              <w:pStyle w:val="NoSpacing"/>
              <w:rPr>
                <w:b/>
                <w:lang w:val="en-GB"/>
              </w:rPr>
            </w:pPr>
            <w:r>
              <w:rPr>
                <w:b/>
                <w:lang w:val="en-GB"/>
              </w:rPr>
              <w:t>2</w:t>
            </w:r>
            <w:r w:rsidRPr="0096400C">
              <w:rPr>
                <w:b/>
                <w:lang w:val="en-GB"/>
              </w:rPr>
              <w:t>. Forest landscape restoration efforts</w:t>
            </w:r>
          </w:p>
        </w:tc>
        <w:tc>
          <w:tcPr>
            <w:tcW w:w="3339" w:type="dxa"/>
          </w:tcPr>
          <w:p w14:paraId="73D39FF2" w14:textId="77777777" w:rsidR="001073D7" w:rsidRPr="00650F44" w:rsidRDefault="001073D7" w:rsidP="001E565B">
            <w:pPr>
              <w:pStyle w:val="NoSpacing"/>
              <w:rPr>
                <w:lang w:val="en-US"/>
              </w:rPr>
            </w:pPr>
            <w:commentRangeStart w:id="13"/>
            <w:commentRangeStart w:id="14"/>
            <w:commentRangeStart w:id="15"/>
            <w:r>
              <w:rPr>
                <w:lang w:val="en-US"/>
              </w:rPr>
              <w:t>2.1 High-l</w:t>
            </w:r>
            <w:r w:rsidRPr="00650F44">
              <w:rPr>
                <w:lang w:val="en-US"/>
              </w:rPr>
              <w:t>evel pledges</w:t>
            </w:r>
            <w:commentRangeEnd w:id="13"/>
            <w:r>
              <w:rPr>
                <w:rStyle w:val="CommentReference"/>
                <w:rFonts w:ascii="Times New Roman" w:hAnsi="Times New Roman" w:cs="Times New Roman"/>
                <w:lang w:val="en-GB" w:eastAsia="en-GB"/>
              </w:rPr>
              <w:commentReference w:id="13"/>
            </w:r>
            <w:commentRangeEnd w:id="14"/>
            <w:r>
              <w:rPr>
                <w:rStyle w:val="CommentReference"/>
                <w:rFonts w:ascii="Times New Roman" w:hAnsi="Times New Roman" w:cs="Times New Roman"/>
                <w:lang w:val="en-GB" w:eastAsia="en-GB"/>
              </w:rPr>
              <w:commentReference w:id="14"/>
            </w:r>
            <w:commentRangeEnd w:id="15"/>
            <w:r>
              <w:rPr>
                <w:rStyle w:val="CommentReference"/>
                <w:rFonts w:ascii="Times New Roman" w:hAnsi="Times New Roman" w:cs="Times New Roman"/>
                <w:lang w:val="en-GB" w:eastAsia="en-GB"/>
              </w:rPr>
              <w:commentReference w:id="15"/>
            </w:r>
            <w:r>
              <w:rPr>
                <w:lang w:val="en-US"/>
              </w:rPr>
              <w:t xml:space="preserve"> </w:t>
            </w:r>
          </w:p>
          <w:p w14:paraId="18ABF3F0" w14:textId="77777777" w:rsidR="001073D7" w:rsidRDefault="001073D7" w:rsidP="001E565B">
            <w:pPr>
              <w:pStyle w:val="NoSpacing"/>
              <w:rPr>
                <w:lang w:val="en-US"/>
              </w:rPr>
            </w:pPr>
          </w:p>
          <w:p w14:paraId="17B9FCC1" w14:textId="77777777" w:rsidR="001073D7" w:rsidRPr="00650F44" w:rsidRDefault="001073D7" w:rsidP="001E565B">
            <w:pPr>
              <w:pStyle w:val="NoSpacing"/>
              <w:rPr>
                <w:lang w:val="en-US"/>
              </w:rPr>
            </w:pPr>
            <w:r>
              <w:rPr>
                <w:lang w:val="en-US"/>
              </w:rPr>
              <w:t>2</w:t>
            </w:r>
            <w:r w:rsidRPr="00650F44">
              <w:rPr>
                <w:lang w:val="en-US"/>
              </w:rPr>
              <w:t xml:space="preserve">.2 Planning and </w:t>
            </w:r>
            <w:r>
              <w:rPr>
                <w:lang w:val="en-US"/>
              </w:rPr>
              <w:t>implementation</w:t>
            </w:r>
            <w:r w:rsidRPr="00650F44">
              <w:rPr>
                <w:lang w:val="en-US"/>
              </w:rPr>
              <w:t xml:space="preserve"> </w:t>
            </w:r>
            <w:r>
              <w:rPr>
                <w:lang w:val="en-US"/>
              </w:rPr>
              <w:t>steps</w:t>
            </w:r>
          </w:p>
          <w:p w14:paraId="5522454A" w14:textId="77777777" w:rsidR="001073D7" w:rsidRDefault="001073D7" w:rsidP="001E565B">
            <w:pPr>
              <w:pStyle w:val="NoSpacing"/>
              <w:rPr>
                <w:lang w:val="en-US"/>
              </w:rPr>
            </w:pPr>
          </w:p>
          <w:p w14:paraId="1EC9052C" w14:textId="77777777" w:rsidR="001073D7" w:rsidRPr="00596A0A" w:rsidRDefault="001073D7" w:rsidP="001E565B">
            <w:pPr>
              <w:pStyle w:val="NoSpacing"/>
              <w:rPr>
                <w:lang w:val="en-US"/>
              </w:rPr>
            </w:pPr>
            <w:r>
              <w:rPr>
                <w:lang w:val="en-US"/>
              </w:rPr>
              <w:t>2</w:t>
            </w:r>
            <w:r w:rsidRPr="00650F44">
              <w:rPr>
                <w:lang w:val="en-US"/>
              </w:rPr>
              <w:t xml:space="preserve">.3 Finance for </w:t>
            </w:r>
            <w:r>
              <w:rPr>
                <w:lang w:val="en-US"/>
              </w:rPr>
              <w:t>FLR</w:t>
            </w:r>
            <w:r w:rsidRPr="00650F44">
              <w:rPr>
                <w:lang w:val="en-US"/>
              </w:rPr>
              <w:t xml:space="preserve"> activities</w:t>
            </w:r>
          </w:p>
        </w:tc>
        <w:tc>
          <w:tcPr>
            <w:tcW w:w="3699" w:type="dxa"/>
          </w:tcPr>
          <w:p w14:paraId="20D821EF" w14:textId="77777777" w:rsidR="001073D7" w:rsidRDefault="001073D7" w:rsidP="001E565B">
            <w:pPr>
              <w:pStyle w:val="NoSpacing"/>
              <w:rPr>
                <w:lang w:val="en-US"/>
              </w:rPr>
            </w:pPr>
            <w:r>
              <w:rPr>
                <w:lang w:val="en-US"/>
              </w:rPr>
              <w:t xml:space="preserve">2.1.1 Bonn Challenge Barometer </w:t>
            </w:r>
          </w:p>
          <w:p w14:paraId="1E9A831A" w14:textId="77777777" w:rsidR="001073D7" w:rsidRDefault="001073D7" w:rsidP="001E565B">
            <w:pPr>
              <w:pStyle w:val="NoSpacing"/>
              <w:rPr>
                <w:lang w:val="en-US"/>
              </w:rPr>
            </w:pPr>
            <w:r>
              <w:rPr>
                <w:lang w:val="en-US"/>
              </w:rPr>
              <w:t>2.1.2 NDCs</w:t>
            </w:r>
          </w:p>
          <w:p w14:paraId="28A4358B" w14:textId="77777777" w:rsidR="001073D7" w:rsidRDefault="001073D7" w:rsidP="001E565B">
            <w:pPr>
              <w:pStyle w:val="NoSpacing"/>
              <w:rPr>
                <w:lang w:val="en-US"/>
              </w:rPr>
            </w:pPr>
            <w:r>
              <w:rPr>
                <w:lang w:val="en-US"/>
              </w:rPr>
              <w:t>2.2.1 Bonn Challenge Barometer</w:t>
            </w:r>
          </w:p>
          <w:p w14:paraId="3EA6D8B5" w14:textId="77777777" w:rsidR="001073D7" w:rsidRDefault="001073D7" w:rsidP="001E565B">
            <w:pPr>
              <w:pStyle w:val="NoSpacing"/>
              <w:rPr>
                <w:lang w:val="en-US"/>
              </w:rPr>
            </w:pPr>
            <w:r>
              <w:rPr>
                <w:lang w:val="en-US"/>
              </w:rPr>
              <w:t>2.2.2. Literature review</w:t>
            </w:r>
          </w:p>
          <w:p w14:paraId="21D46EF9" w14:textId="77777777" w:rsidR="001073D7" w:rsidRDefault="001073D7" w:rsidP="001E565B">
            <w:pPr>
              <w:pStyle w:val="NoSpacing"/>
              <w:rPr>
                <w:lang w:val="en-US"/>
              </w:rPr>
            </w:pPr>
            <w:r>
              <w:rPr>
                <w:lang w:val="en-US"/>
              </w:rPr>
              <w:t>2.2.1 Bonn Challenge Barometer</w:t>
            </w:r>
          </w:p>
          <w:p w14:paraId="6DB20A6A" w14:textId="77777777" w:rsidR="001073D7" w:rsidRPr="00650F44" w:rsidRDefault="001073D7" w:rsidP="001E565B">
            <w:pPr>
              <w:pStyle w:val="NoSpacing"/>
              <w:contextualSpacing/>
              <w:rPr>
                <w:lang w:val="en-US"/>
              </w:rPr>
            </w:pPr>
            <w:r>
              <w:rPr>
                <w:lang w:val="en-US"/>
              </w:rPr>
              <w:t>2.3.1 Literature review</w:t>
            </w:r>
          </w:p>
        </w:tc>
        <w:tc>
          <w:tcPr>
            <w:tcW w:w="236" w:type="dxa"/>
          </w:tcPr>
          <w:p w14:paraId="62467B0B" w14:textId="77777777" w:rsidR="001073D7" w:rsidRDefault="001073D7" w:rsidP="001E565B">
            <w:pPr>
              <w:pStyle w:val="NoSpacing"/>
              <w:rPr>
                <w:lang w:val="en-US"/>
              </w:rPr>
            </w:pPr>
          </w:p>
          <w:p w14:paraId="44EB3C9F" w14:textId="77777777" w:rsidR="001073D7" w:rsidRPr="00650F44" w:rsidRDefault="001073D7" w:rsidP="001E565B">
            <w:pPr>
              <w:pStyle w:val="NoSpacing"/>
              <w:rPr>
                <w:lang w:val="en-US"/>
              </w:rPr>
            </w:pPr>
          </w:p>
        </w:tc>
      </w:tr>
    </w:tbl>
    <w:p w14:paraId="76566CC7" w14:textId="77777777" w:rsidR="001073D7" w:rsidRDefault="001073D7" w:rsidP="001073D7">
      <w:pPr>
        <w:rPr>
          <w:b/>
          <w:sz w:val="18"/>
          <w:szCs w:val="18"/>
        </w:rPr>
      </w:pPr>
    </w:p>
    <w:p w14:paraId="6C97FB16" w14:textId="77777777" w:rsidR="001073D7" w:rsidRDefault="001073D7" w:rsidP="001073D7">
      <w:pPr>
        <w:rPr>
          <w:b/>
          <w:sz w:val="18"/>
          <w:szCs w:val="18"/>
        </w:rPr>
      </w:pPr>
    </w:p>
    <w:p w14:paraId="1D88714E" w14:textId="5AE358D0" w:rsidR="001073D7" w:rsidRPr="00385E90" w:rsidRDefault="00331354" w:rsidP="001073D7">
      <w:pPr>
        <w:pStyle w:val="BoxNumberedText"/>
        <w:numPr>
          <w:ilvl w:val="0"/>
          <w:numId w:val="0"/>
        </w:numPr>
        <w:spacing w:line="240" w:lineRule="auto"/>
        <w:ind w:left="567" w:right="230" w:hanging="340"/>
        <w:rPr>
          <w:rFonts w:cs="Arial"/>
          <w:b/>
          <w:szCs w:val="20"/>
          <w:lang w:val="en-GB"/>
        </w:rPr>
      </w:pPr>
      <w:r>
        <w:rPr>
          <w:rFonts w:cs="Arial"/>
          <w:b/>
          <w:szCs w:val="20"/>
          <w:lang w:val="en-GB"/>
        </w:rPr>
        <w:t>Box 2</w:t>
      </w:r>
      <w:r w:rsidR="001073D7" w:rsidRPr="00385E90">
        <w:rPr>
          <w:rFonts w:cs="Arial"/>
          <w:b/>
          <w:szCs w:val="20"/>
          <w:lang w:val="en-GB"/>
        </w:rPr>
        <w:t xml:space="preserve">: Definitions </w:t>
      </w:r>
    </w:p>
    <w:p w14:paraId="166F8FFC" w14:textId="77777777" w:rsidR="001073D7" w:rsidRPr="00385E90" w:rsidRDefault="001073D7" w:rsidP="001073D7">
      <w:pPr>
        <w:pStyle w:val="BoxNumberedText"/>
        <w:numPr>
          <w:ilvl w:val="0"/>
          <w:numId w:val="0"/>
        </w:numPr>
        <w:spacing w:line="240" w:lineRule="auto"/>
        <w:ind w:left="567" w:hanging="340"/>
        <w:rPr>
          <w:rFonts w:cs="Arial"/>
          <w:b/>
          <w:szCs w:val="20"/>
          <w:lang w:val="en-GB"/>
        </w:rPr>
      </w:pPr>
      <w:r w:rsidRPr="00385E90">
        <w:rPr>
          <w:rFonts w:cs="Arial"/>
          <w:b/>
          <w:szCs w:val="20"/>
          <w:lang w:val="en-GB"/>
        </w:rPr>
        <w:t>Forest (UNFCCC</w:t>
      </w:r>
      <w:r w:rsidRPr="00385E90">
        <w:rPr>
          <w:rStyle w:val="FootnoteReference"/>
          <w:rFonts w:cs="Arial"/>
          <w:b/>
          <w:szCs w:val="20"/>
          <w:lang w:val="en-GB"/>
        </w:rPr>
        <w:footnoteReference w:id="10"/>
      </w:r>
      <w:r w:rsidRPr="00385E90">
        <w:rPr>
          <w:rFonts w:cs="Arial"/>
          <w:b/>
          <w:szCs w:val="20"/>
          <w:lang w:val="en-GB"/>
        </w:rPr>
        <w:t>): “</w:t>
      </w:r>
      <w:r w:rsidRPr="00385E90">
        <w:rPr>
          <w:rFonts w:cs="Arial"/>
          <w:szCs w:val="20"/>
          <w:lang w:val="en-GB"/>
        </w:rPr>
        <w:t>is a minimum area of land of 0.05-1.0 hectares with tree crown cover (or equivalent stocking level) of more than 10-30 percent with trees with the potential to reach a minimum height of 2-5 metres at maturity in situ. A forest may consist either of closed forest formations where trees of various storeys and undergrowth cover a high proportion of the ground or open forest.”</w:t>
      </w:r>
    </w:p>
    <w:p w14:paraId="50F3776F" w14:textId="77777777" w:rsidR="001073D7" w:rsidRPr="00385E90" w:rsidRDefault="001073D7" w:rsidP="001073D7">
      <w:pPr>
        <w:pStyle w:val="BoxNumberedText"/>
        <w:numPr>
          <w:ilvl w:val="0"/>
          <w:numId w:val="0"/>
        </w:numPr>
        <w:spacing w:line="240" w:lineRule="auto"/>
        <w:ind w:left="567" w:hanging="340"/>
        <w:rPr>
          <w:rFonts w:cs="Arial"/>
          <w:b/>
          <w:szCs w:val="20"/>
          <w:lang w:val="en-GB"/>
        </w:rPr>
      </w:pPr>
    </w:p>
    <w:p w14:paraId="2739C2B4" w14:textId="48CE5DDC" w:rsidR="001073D7" w:rsidRPr="00385E90" w:rsidRDefault="001073D7" w:rsidP="001073D7">
      <w:pPr>
        <w:pStyle w:val="BoxNumberedText"/>
        <w:numPr>
          <w:ilvl w:val="0"/>
          <w:numId w:val="0"/>
        </w:numPr>
        <w:spacing w:line="240" w:lineRule="auto"/>
        <w:ind w:left="567" w:hanging="340"/>
        <w:rPr>
          <w:rFonts w:cs="Arial"/>
          <w:szCs w:val="20"/>
          <w:lang w:val="en-GB"/>
        </w:rPr>
      </w:pPr>
      <w:r w:rsidRPr="00385E90">
        <w:rPr>
          <w:rFonts w:cs="Arial"/>
          <w:b/>
          <w:szCs w:val="20"/>
          <w:lang w:val="en-GB"/>
        </w:rPr>
        <w:t xml:space="preserve">Forest </w:t>
      </w:r>
      <w:r>
        <w:rPr>
          <w:rFonts w:cs="Arial"/>
          <w:b/>
          <w:szCs w:val="20"/>
          <w:lang w:val="en-GB"/>
        </w:rPr>
        <w:t>landscape</w:t>
      </w:r>
      <w:r w:rsidRPr="00385E90">
        <w:rPr>
          <w:rFonts w:cs="Arial"/>
          <w:b/>
          <w:szCs w:val="20"/>
          <w:lang w:val="en-GB"/>
        </w:rPr>
        <w:t xml:space="preserve"> restoration: </w:t>
      </w:r>
      <w:r>
        <w:rPr>
          <w:rFonts w:cs="Arial"/>
          <w:szCs w:val="20"/>
        </w:rPr>
        <w:t xml:space="preserve">the </w:t>
      </w:r>
      <w:r w:rsidRPr="00385E90">
        <w:rPr>
          <w:rFonts w:cs="Arial"/>
          <w:szCs w:val="20"/>
        </w:rPr>
        <w:t>long-term process of regaining ecological functionality and enhancing human well-being across deforested or degraded forest landscapes”.</w:t>
      </w:r>
      <w:r w:rsidRPr="00385E90">
        <w:rPr>
          <w:rStyle w:val="FootnoteReference"/>
          <w:rFonts w:cs="Arial"/>
          <w:szCs w:val="20"/>
        </w:rPr>
        <w:footnoteReference w:id="11"/>
      </w:r>
      <w:r w:rsidRPr="00385E90">
        <w:rPr>
          <w:rFonts w:cs="Arial"/>
          <w:szCs w:val="20"/>
        </w:rPr>
        <w:t xml:space="preserve"> Degraded landscapes include forests and related landscapes and ecosystems that have lost their structure, function, biodiversity, or experienced other significant damage and overexploitation.</w:t>
      </w:r>
      <w:r w:rsidRPr="00385E90">
        <w:rPr>
          <w:rStyle w:val="FootnoteReference"/>
          <w:rFonts w:cs="Arial"/>
          <w:szCs w:val="20"/>
        </w:rPr>
        <w:footnoteReference w:id="12"/>
      </w:r>
      <w:r w:rsidRPr="00DE685D">
        <w:rPr>
          <w:b/>
          <w:lang w:val="en-GB"/>
        </w:rPr>
        <w:t xml:space="preserve"> </w:t>
      </w:r>
      <w:r>
        <w:rPr>
          <w:rFonts w:cs="Arial"/>
          <w:szCs w:val="20"/>
        </w:rPr>
        <w:t xml:space="preserve">In this report, </w:t>
      </w:r>
      <w:r>
        <w:rPr>
          <w:rFonts w:cs="Arial"/>
          <w:szCs w:val="20"/>
          <w:lang w:val="en-GB"/>
        </w:rPr>
        <w:t>f</w:t>
      </w:r>
      <w:r w:rsidRPr="00385E90">
        <w:rPr>
          <w:rFonts w:cs="Arial"/>
          <w:szCs w:val="20"/>
          <w:lang w:val="en-GB"/>
        </w:rPr>
        <w:t xml:space="preserve">orest </w:t>
      </w:r>
      <w:r>
        <w:rPr>
          <w:rFonts w:cs="Arial"/>
          <w:szCs w:val="20"/>
          <w:lang w:val="en-GB"/>
        </w:rPr>
        <w:t>landscape</w:t>
      </w:r>
      <w:r w:rsidRPr="00385E90">
        <w:rPr>
          <w:rFonts w:cs="Arial"/>
          <w:szCs w:val="20"/>
          <w:lang w:val="en-GB"/>
        </w:rPr>
        <w:t xml:space="preserve"> restoration includes </w:t>
      </w:r>
      <w:r w:rsidR="0028730D">
        <w:rPr>
          <w:rFonts w:cs="Arial"/>
          <w:szCs w:val="20"/>
        </w:rPr>
        <w:t xml:space="preserve">regeneration, </w:t>
      </w:r>
      <w:r w:rsidRPr="00385E90">
        <w:rPr>
          <w:rFonts w:cs="Arial"/>
          <w:szCs w:val="20"/>
        </w:rPr>
        <w:t>reforestation</w:t>
      </w:r>
      <w:ins w:id="16" w:author="Stephanie Roe" w:date="2019-06-12T08:51:00Z">
        <w:r w:rsidR="00535B49">
          <w:rPr>
            <w:rFonts w:cs="Arial"/>
            <w:szCs w:val="20"/>
          </w:rPr>
          <w:t xml:space="preserve"> and </w:t>
        </w:r>
      </w:ins>
      <w:r w:rsidRPr="00385E90">
        <w:rPr>
          <w:rFonts w:cs="Arial"/>
          <w:szCs w:val="20"/>
        </w:rPr>
        <w:t xml:space="preserve">afforestation. In this report, specific </w:t>
      </w:r>
      <w:r w:rsidRPr="00385E90">
        <w:rPr>
          <w:rFonts w:cs="Arial"/>
          <w:szCs w:val="20"/>
          <w:lang w:val="en-GB"/>
        </w:rPr>
        <w:t xml:space="preserve">activities could include establishing natural or semi-natural forests, as well as improving existing landscapes with </w:t>
      </w:r>
      <w:r>
        <w:rPr>
          <w:rFonts w:cs="Arial"/>
          <w:szCs w:val="20"/>
          <w:lang w:val="en-GB"/>
        </w:rPr>
        <w:t>increased forest cover and/or trees</w:t>
      </w:r>
      <w:r w:rsidRPr="00385E90">
        <w:rPr>
          <w:rFonts w:cs="Arial"/>
          <w:szCs w:val="20"/>
          <w:lang w:val="en-GB"/>
        </w:rPr>
        <w:t xml:space="preserve"> such as plantations and agroforestry systems</w:t>
      </w:r>
      <w:r>
        <w:rPr>
          <w:rFonts w:cs="Arial"/>
          <w:szCs w:val="20"/>
          <w:lang w:val="en-GB"/>
        </w:rPr>
        <w:t>.</w:t>
      </w:r>
      <w:r w:rsidRPr="00385E90">
        <w:rPr>
          <w:rStyle w:val="FootnoteReference"/>
          <w:rFonts w:cs="Arial"/>
          <w:szCs w:val="20"/>
          <w:lang w:val="en-GB"/>
        </w:rPr>
        <w:footnoteReference w:id="13"/>
      </w:r>
      <w:r w:rsidRPr="00385E90">
        <w:rPr>
          <w:rFonts w:cs="Arial"/>
          <w:szCs w:val="20"/>
          <w:lang w:val="en-GB"/>
        </w:rPr>
        <w:t xml:space="preserve"> </w:t>
      </w:r>
      <w:r>
        <w:rPr>
          <w:rFonts w:cs="Arial"/>
          <w:szCs w:val="20"/>
          <w:lang w:val="en-GB"/>
        </w:rPr>
        <w:t>Rotational harvest and tree planting/regeneration (e.g. silviculture) as well as non-forest activities (e.g. soil restoration) are excluded. The following activities are included:</w:t>
      </w:r>
    </w:p>
    <w:p w14:paraId="6DEF4403"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lastRenderedPageBreak/>
        <w:t>Establish natural or semi-natural forest:</w:t>
      </w:r>
      <w:r w:rsidRPr="00385E90">
        <w:rPr>
          <w:rFonts w:cs="Arial"/>
          <w:szCs w:val="20"/>
          <w:lang w:val="en-GB"/>
        </w:rPr>
        <w:t xml:space="preserve"> </w:t>
      </w:r>
      <w:r w:rsidRPr="00385E90">
        <w:rPr>
          <w:rFonts w:cs="Arial"/>
          <w:szCs w:val="20"/>
          <w:lang w:val="en-GB"/>
        </w:rPr>
        <w:br/>
      </w:r>
      <w:r w:rsidRPr="00385E90">
        <w:rPr>
          <w:rFonts w:cs="Arial"/>
          <w:szCs w:val="20"/>
          <w:u w:val="single"/>
          <w:lang w:val="en-GB"/>
        </w:rPr>
        <w:t>Natural regeneration</w:t>
      </w:r>
      <w:r w:rsidRPr="00385E90">
        <w:rPr>
          <w:rFonts w:cs="Arial"/>
          <w:szCs w:val="20"/>
          <w:lang w:val="en-GB"/>
        </w:rPr>
        <w:t xml:space="preserve"> involves allowing forest systems to spontaneously regrow without any tree planting or other assisted regeneration practices. </w:t>
      </w:r>
      <w:r w:rsidRPr="00385E90">
        <w:rPr>
          <w:rFonts w:cs="Arial"/>
          <w:szCs w:val="20"/>
          <w:lang w:val="en-GB"/>
        </w:rPr>
        <w:br/>
      </w:r>
      <w:r w:rsidRPr="00385E90">
        <w:rPr>
          <w:rFonts w:cs="Arial"/>
          <w:szCs w:val="20"/>
          <w:u w:val="single"/>
          <w:lang w:val="en-GB"/>
        </w:rPr>
        <w:t>Assisted natural regeneration</w:t>
      </w:r>
      <w:r w:rsidRPr="00385E90">
        <w:rPr>
          <w:rFonts w:cs="Arial"/>
          <w:szCs w:val="20"/>
          <w:lang w:val="en-GB"/>
        </w:rPr>
        <w:t xml:space="preserve"> aims to accelerate natural regeneration and/or guide successional trajectories through activities that enhance tree growth, such as removing invasive grasses, liana cutting, and/or other practices. We also include enrichment planting </w:t>
      </w:r>
      <w:r>
        <w:rPr>
          <w:rFonts w:cs="Arial"/>
          <w:szCs w:val="20"/>
          <w:lang w:val="en-GB"/>
        </w:rPr>
        <w:t xml:space="preserve">and threat exclusion (e.g. fencing and fire control) </w:t>
      </w:r>
      <w:r w:rsidRPr="00385E90">
        <w:rPr>
          <w:rFonts w:cs="Arial"/>
          <w:szCs w:val="20"/>
          <w:lang w:val="en-GB"/>
        </w:rPr>
        <w:t xml:space="preserve">in this category. </w:t>
      </w:r>
      <w:r w:rsidRPr="00385E90">
        <w:rPr>
          <w:rFonts w:cs="Arial"/>
          <w:szCs w:val="20"/>
          <w:lang w:val="en-GB"/>
        </w:rPr>
        <w:br/>
      </w:r>
      <w:r w:rsidRPr="00385E90">
        <w:rPr>
          <w:rFonts w:cs="Arial"/>
          <w:szCs w:val="20"/>
          <w:u w:val="single"/>
          <w:lang w:val="en-GB"/>
        </w:rPr>
        <w:t>Active ecological restoration</w:t>
      </w:r>
      <w:r w:rsidRPr="00385E90">
        <w:rPr>
          <w:rFonts w:cs="Arial"/>
          <w:szCs w:val="20"/>
          <w:lang w:val="en-GB"/>
        </w:rPr>
        <w:t xml:space="preserve"> includes smaller tree configurations as well as large scale tree planting endeavours to restore native forests. Species may be mixed at the stand scale or in patches at the landscape scale. This strategy may also involve extensive natural regeneration following initial planting.</w:t>
      </w:r>
    </w:p>
    <w:p w14:paraId="0F111204"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Establish timber plantations</w:t>
      </w:r>
      <w:r w:rsidRPr="00385E90">
        <w:rPr>
          <w:rFonts w:cs="Arial"/>
          <w:szCs w:val="20"/>
          <w:lang w:val="en-GB"/>
        </w:rPr>
        <w:t xml:space="preserve">: </w:t>
      </w:r>
      <w:r w:rsidRPr="00385E90">
        <w:rPr>
          <w:rFonts w:cs="Arial"/>
          <w:szCs w:val="20"/>
          <w:lang w:val="en-GB"/>
        </w:rPr>
        <w:br/>
      </w:r>
      <w:r w:rsidRPr="00385E90">
        <w:rPr>
          <w:rFonts w:cs="Arial"/>
          <w:szCs w:val="20"/>
          <w:u w:val="single"/>
          <w:lang w:val="en-GB"/>
        </w:rPr>
        <w:t>Mixed species plantations</w:t>
      </w:r>
      <w:r w:rsidRPr="00385E90">
        <w:rPr>
          <w:rFonts w:cs="Arial"/>
          <w:szCs w:val="20"/>
          <w:lang w:val="en-GB"/>
        </w:rPr>
        <w:t xml:space="preserve"> include at least two species intermixed on large areas in timbers stands and may involve a mix of native and non-native species</w:t>
      </w:r>
      <w:r>
        <w:rPr>
          <w:rFonts w:cs="Arial"/>
          <w:szCs w:val="20"/>
          <w:lang w:val="en-GB"/>
        </w:rPr>
        <w:t>, as well as even-aged or uneven-aged stands.</w:t>
      </w:r>
      <w:r w:rsidRPr="00385E90">
        <w:rPr>
          <w:rFonts w:cs="Arial"/>
          <w:szCs w:val="20"/>
          <w:lang w:val="en-GB"/>
        </w:rPr>
        <w:br/>
      </w:r>
      <w:r w:rsidRPr="00385E90">
        <w:rPr>
          <w:rFonts w:cs="Arial"/>
          <w:szCs w:val="20"/>
          <w:u w:val="single"/>
          <w:lang w:val="en-GB"/>
        </w:rPr>
        <w:t>Monoculture plantations</w:t>
      </w:r>
      <w:r w:rsidRPr="00385E90">
        <w:rPr>
          <w:rFonts w:cs="Arial"/>
          <w:szCs w:val="20"/>
          <w:lang w:val="en-GB"/>
        </w:rPr>
        <w:t xml:space="preserve"> include plantation forests where the same species is grown on large areas</w:t>
      </w:r>
      <w:r>
        <w:rPr>
          <w:rFonts w:cs="Arial"/>
          <w:szCs w:val="20"/>
          <w:lang w:val="en-GB"/>
        </w:rPr>
        <w:t>, usually</w:t>
      </w:r>
      <w:r w:rsidRPr="00385E90">
        <w:rPr>
          <w:rFonts w:cs="Arial"/>
          <w:szCs w:val="20"/>
          <w:lang w:val="en-GB"/>
        </w:rPr>
        <w:t xml:space="preserve"> in even-aged stands.   </w:t>
      </w:r>
    </w:p>
    <w:p w14:paraId="1CECDEB9" w14:textId="77777777" w:rsidR="001073D7" w:rsidRPr="00385E90"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Develop agroforestry system</w:t>
      </w:r>
      <w:r w:rsidRPr="00385E90">
        <w:rPr>
          <w:rFonts w:cs="Arial"/>
          <w:szCs w:val="20"/>
          <w:lang w:val="en-GB"/>
        </w:rPr>
        <w:t xml:space="preserve">: </w:t>
      </w:r>
      <w:r w:rsidRPr="00385E90">
        <w:rPr>
          <w:rFonts w:cs="Arial"/>
          <w:szCs w:val="20"/>
          <w:lang w:val="en-GB"/>
        </w:rPr>
        <w:br/>
      </w:r>
      <w:commentRangeStart w:id="17"/>
      <w:commentRangeStart w:id="18"/>
      <w:commentRangeStart w:id="19"/>
      <w:commentRangeStart w:id="20"/>
      <w:r w:rsidRPr="00385E90">
        <w:rPr>
          <w:rFonts w:cs="Arial"/>
          <w:bCs/>
          <w:szCs w:val="20"/>
          <w:u w:val="single"/>
        </w:rPr>
        <w:t>Intensive tree monocrops</w:t>
      </w:r>
      <w:r w:rsidRPr="00385E90">
        <w:rPr>
          <w:rFonts w:cs="Arial"/>
          <w:szCs w:val="20"/>
        </w:rPr>
        <w:t xml:space="preserve"> include all non-timber monocultures, such as fruit or nut tree monocultures, oil palm plantations, and other commodity crops. </w:t>
      </w:r>
      <w:commentRangeEnd w:id="17"/>
      <w:r>
        <w:rPr>
          <w:rStyle w:val="CommentReference"/>
          <w:rFonts w:ascii="Times New Roman" w:eastAsiaTheme="minorHAnsi" w:hAnsi="Times New Roman"/>
          <w:color w:val="auto"/>
          <w:lang w:val="en-GB" w:eastAsia="en-GB"/>
        </w:rPr>
        <w:commentReference w:id="17"/>
      </w:r>
      <w:commentRangeEnd w:id="18"/>
      <w:r>
        <w:rPr>
          <w:rStyle w:val="CommentReference"/>
          <w:rFonts w:ascii="Times New Roman" w:eastAsiaTheme="minorHAnsi" w:hAnsi="Times New Roman"/>
          <w:color w:val="auto"/>
          <w:lang w:val="en-GB" w:eastAsia="en-GB"/>
        </w:rPr>
        <w:commentReference w:id="18"/>
      </w:r>
      <w:commentRangeEnd w:id="19"/>
      <w:r>
        <w:rPr>
          <w:rStyle w:val="CommentReference"/>
          <w:rFonts w:ascii="Times New Roman" w:eastAsiaTheme="minorHAnsi" w:hAnsi="Times New Roman"/>
          <w:color w:val="auto"/>
          <w:lang w:val="en-GB" w:eastAsia="en-GB"/>
        </w:rPr>
        <w:commentReference w:id="19"/>
      </w:r>
      <w:commentRangeEnd w:id="20"/>
      <w:r>
        <w:rPr>
          <w:rStyle w:val="CommentReference"/>
          <w:rFonts w:ascii="Times New Roman" w:eastAsiaTheme="minorHAnsi" w:hAnsi="Times New Roman"/>
          <w:color w:val="auto"/>
          <w:lang w:val="en-GB" w:eastAsia="en-GB"/>
        </w:rPr>
        <w:commentReference w:id="20"/>
      </w:r>
      <w:r w:rsidRPr="00385E90">
        <w:rPr>
          <w:rFonts w:cs="Arial"/>
          <w:szCs w:val="20"/>
        </w:rPr>
        <w:br/>
      </w:r>
      <w:proofErr w:type="spellStart"/>
      <w:r w:rsidRPr="00385E90">
        <w:rPr>
          <w:rFonts w:cs="Arial"/>
          <w:bCs/>
          <w:szCs w:val="20"/>
          <w:u w:val="single"/>
        </w:rPr>
        <w:t>Multistrata</w:t>
      </w:r>
      <w:proofErr w:type="spellEnd"/>
      <w:r w:rsidRPr="00385E90">
        <w:rPr>
          <w:rFonts w:cs="Arial"/>
          <w:bCs/>
          <w:szCs w:val="20"/>
          <w:u w:val="single"/>
        </w:rPr>
        <w:t xml:space="preserve"> systems</w:t>
      </w:r>
      <w:r w:rsidRPr="00385E90">
        <w:rPr>
          <w:rFonts w:cs="Arial"/>
          <w:szCs w:val="20"/>
        </w:rPr>
        <w:t xml:space="preserve"> are those with a mix of under- and overstory species, and include home gardens and shade-grown cropping systems like cacao and coffee combined with shade-, timber- or commercial tree crops. </w:t>
      </w:r>
      <w:r w:rsidRPr="00385E90">
        <w:rPr>
          <w:rFonts w:cs="Arial"/>
          <w:szCs w:val="20"/>
        </w:rPr>
        <w:br/>
      </w:r>
      <w:r w:rsidRPr="00385E90">
        <w:rPr>
          <w:rFonts w:cs="Arial"/>
          <w:bCs/>
          <w:szCs w:val="20"/>
          <w:u w:val="single"/>
        </w:rPr>
        <w:t>Tree intercropping</w:t>
      </w:r>
      <w:r w:rsidRPr="00385E90">
        <w:rPr>
          <w:rFonts w:cs="Arial"/>
          <w:szCs w:val="20"/>
        </w:rPr>
        <w:t> includes agricultural systems where woody species are grown in crop fields, in scattered or systematic arrangements</w:t>
      </w:r>
      <w:r>
        <w:rPr>
          <w:rFonts w:cs="Arial"/>
          <w:szCs w:val="20"/>
        </w:rPr>
        <w:t xml:space="preserve"> amongst annual crops or herbaceous perennials</w:t>
      </w:r>
      <w:r w:rsidRPr="00385E90">
        <w:rPr>
          <w:rFonts w:cs="Arial"/>
          <w:szCs w:val="20"/>
        </w:rPr>
        <w:t>.</w:t>
      </w:r>
      <w:r w:rsidRPr="00385E90">
        <w:rPr>
          <w:rFonts w:cs="Arial"/>
          <w:b/>
          <w:bCs/>
          <w:szCs w:val="20"/>
        </w:rPr>
        <w:t xml:space="preserve"> </w:t>
      </w:r>
      <w:r w:rsidRPr="00385E90">
        <w:rPr>
          <w:rFonts w:cs="Arial"/>
          <w:b/>
          <w:bCs/>
          <w:szCs w:val="20"/>
        </w:rPr>
        <w:br/>
      </w:r>
      <w:proofErr w:type="spellStart"/>
      <w:r w:rsidRPr="00385E90">
        <w:rPr>
          <w:rFonts w:cs="Arial"/>
          <w:bCs/>
          <w:szCs w:val="20"/>
          <w:u w:val="single"/>
        </w:rPr>
        <w:t>Silvopastoral</w:t>
      </w:r>
      <w:proofErr w:type="spellEnd"/>
      <w:r w:rsidRPr="00385E90">
        <w:rPr>
          <w:rFonts w:cs="Arial"/>
          <w:bCs/>
          <w:szCs w:val="20"/>
          <w:u w:val="single"/>
        </w:rPr>
        <w:t xml:space="preserve"> systems</w:t>
      </w:r>
      <w:r w:rsidRPr="00385E90">
        <w:rPr>
          <w:rFonts w:cs="Arial"/>
          <w:szCs w:val="20"/>
        </w:rPr>
        <w:t> include grazing land with scattered or planted trees, as well as tree-fodder systems.</w:t>
      </w:r>
    </w:p>
    <w:p w14:paraId="46292CAF" w14:textId="77777777" w:rsidR="001073D7" w:rsidRPr="003577DC" w:rsidRDefault="001073D7" w:rsidP="001073D7">
      <w:pPr>
        <w:pStyle w:val="BoxNumberedText"/>
        <w:numPr>
          <w:ilvl w:val="0"/>
          <w:numId w:val="40"/>
        </w:numPr>
        <w:spacing w:line="240" w:lineRule="auto"/>
        <w:rPr>
          <w:rFonts w:cs="Arial"/>
          <w:szCs w:val="20"/>
          <w:lang w:val="en-GB"/>
        </w:rPr>
      </w:pPr>
      <w:r w:rsidRPr="00385E90">
        <w:rPr>
          <w:rFonts w:cs="Arial"/>
          <w:b/>
          <w:szCs w:val="20"/>
          <w:lang w:val="en-GB"/>
        </w:rPr>
        <w:t xml:space="preserve">Incorporate transitional land use: </w:t>
      </w:r>
      <w:r w:rsidRPr="00385E90">
        <w:rPr>
          <w:rFonts w:cs="Arial"/>
          <w:bCs/>
          <w:szCs w:val="20"/>
        </w:rPr>
        <w:t>a</w:t>
      </w:r>
      <w:r w:rsidRPr="00385E90">
        <w:rPr>
          <w:rFonts w:cs="Arial"/>
          <w:szCs w:val="20"/>
        </w:rPr>
        <w:t> strategy that involves incorporating a range of agroforestry and/or plantation approaches in early stages of reforestation, as a transitional phase towards native forest restoration, to overcome socioeconomic and ecological obstacles to restoring these lands</w:t>
      </w:r>
    </w:p>
    <w:p w14:paraId="34A4085F" w14:textId="77777777" w:rsidR="001073D7" w:rsidRPr="00385E90" w:rsidRDefault="001073D7" w:rsidP="001073D7">
      <w:pPr>
        <w:pStyle w:val="BoxNumberedText"/>
        <w:numPr>
          <w:ilvl w:val="0"/>
          <w:numId w:val="0"/>
        </w:numPr>
        <w:spacing w:line="240" w:lineRule="auto"/>
        <w:ind w:left="227"/>
        <w:rPr>
          <w:rFonts w:cs="Arial"/>
          <w:szCs w:val="20"/>
        </w:rPr>
      </w:pPr>
    </w:p>
    <w:p w14:paraId="13E1F357" w14:textId="77777777" w:rsidR="001073D7" w:rsidRPr="00385E90" w:rsidRDefault="001073D7" w:rsidP="001073D7">
      <w:pPr>
        <w:pStyle w:val="BoxNumberedText"/>
        <w:numPr>
          <w:ilvl w:val="0"/>
          <w:numId w:val="0"/>
        </w:numPr>
        <w:spacing w:line="240" w:lineRule="auto"/>
        <w:ind w:left="720" w:hanging="493"/>
        <w:rPr>
          <w:rFonts w:cs="Arial"/>
          <w:b/>
          <w:szCs w:val="20"/>
          <w:lang w:val="en-GB"/>
        </w:rPr>
      </w:pPr>
      <w:r w:rsidRPr="00385E90">
        <w:rPr>
          <w:rFonts w:cs="Arial"/>
          <w:b/>
          <w:szCs w:val="20"/>
          <w:lang w:val="en-GB"/>
        </w:rPr>
        <w:t>Reforestation (UNFCCC</w:t>
      </w:r>
      <w:r w:rsidRPr="00385E90">
        <w:rPr>
          <w:rStyle w:val="FootnoteReference"/>
          <w:rFonts w:cs="Arial"/>
          <w:b/>
          <w:szCs w:val="20"/>
          <w:lang w:val="en-GB"/>
        </w:rPr>
        <w:footnoteReference w:id="14"/>
      </w:r>
      <w:r w:rsidRPr="00385E90">
        <w:rPr>
          <w:rFonts w:cs="Arial"/>
          <w:b/>
          <w:szCs w:val="20"/>
          <w:lang w:val="en-GB"/>
        </w:rPr>
        <w:t xml:space="preserve">): </w:t>
      </w:r>
      <w:r w:rsidRPr="00385E90">
        <w:rPr>
          <w:rFonts w:cs="Arial"/>
          <w:szCs w:val="20"/>
          <w:lang w:val="en-GB"/>
        </w:rPr>
        <w:t>“is the direct human-induced conversion of non-forested land to forested land through planting, seeding and/or the human-induced promotion of natural seed sources, on land that was forested but that has been converted to non-forested land</w:t>
      </w:r>
      <w:r>
        <w:rPr>
          <w:rFonts w:cs="Arial"/>
          <w:szCs w:val="20"/>
          <w:lang w:val="en-GB"/>
        </w:rPr>
        <w:t>.</w:t>
      </w:r>
      <w:r w:rsidRPr="00385E90">
        <w:rPr>
          <w:rFonts w:cs="Arial"/>
          <w:szCs w:val="20"/>
          <w:lang w:val="en-GB"/>
        </w:rPr>
        <w:t>”</w:t>
      </w:r>
    </w:p>
    <w:p w14:paraId="5E410760" w14:textId="77777777" w:rsidR="001073D7" w:rsidRPr="00385E90" w:rsidRDefault="001073D7" w:rsidP="001073D7">
      <w:pPr>
        <w:pStyle w:val="BoxNumberedText"/>
        <w:numPr>
          <w:ilvl w:val="0"/>
          <w:numId w:val="0"/>
        </w:numPr>
        <w:spacing w:line="240" w:lineRule="auto"/>
        <w:ind w:left="227"/>
        <w:rPr>
          <w:rFonts w:cs="Arial"/>
          <w:szCs w:val="20"/>
          <w:lang w:val="en-GB"/>
        </w:rPr>
      </w:pPr>
    </w:p>
    <w:p w14:paraId="7FC4E59B" w14:textId="77777777" w:rsidR="001073D7" w:rsidRPr="00385E90" w:rsidRDefault="001073D7" w:rsidP="001073D7">
      <w:pPr>
        <w:pStyle w:val="BoxNumberedText"/>
        <w:numPr>
          <w:ilvl w:val="0"/>
          <w:numId w:val="0"/>
        </w:numPr>
        <w:spacing w:line="240" w:lineRule="auto"/>
        <w:ind w:left="720" w:hanging="493"/>
        <w:rPr>
          <w:rFonts w:cs="Arial"/>
          <w:szCs w:val="20"/>
          <w:lang w:val="en-GB"/>
        </w:rPr>
      </w:pPr>
      <w:r w:rsidRPr="00385E90">
        <w:rPr>
          <w:rFonts w:cs="Arial"/>
          <w:b/>
          <w:szCs w:val="20"/>
          <w:lang w:val="en-GB"/>
        </w:rPr>
        <w:t>Afforestation (UNFCCC</w:t>
      </w:r>
      <w:r w:rsidRPr="00385E90">
        <w:rPr>
          <w:rStyle w:val="FootnoteReference"/>
          <w:rFonts w:cs="Arial"/>
          <w:b/>
          <w:szCs w:val="20"/>
          <w:lang w:val="en-GB"/>
        </w:rPr>
        <w:footnoteReference w:id="15"/>
      </w:r>
      <w:r w:rsidRPr="00385E90">
        <w:rPr>
          <w:rFonts w:cs="Arial"/>
          <w:b/>
          <w:szCs w:val="20"/>
          <w:lang w:val="en-GB"/>
        </w:rPr>
        <w:t xml:space="preserve">): </w:t>
      </w:r>
      <w:r w:rsidRPr="00385E90">
        <w:rPr>
          <w:rFonts w:cs="Arial"/>
          <w:szCs w:val="20"/>
          <w:lang w:val="en-GB"/>
        </w:rPr>
        <w:t>“is the direct human-induced conversion of land that has not been forested for a period of at least 50 years to forested land through planting, seeding and/or the human-induced promotion of natural seed sources</w:t>
      </w:r>
      <w:r>
        <w:rPr>
          <w:rFonts w:cs="Arial"/>
          <w:szCs w:val="20"/>
          <w:lang w:val="en-GB"/>
        </w:rPr>
        <w:t>.</w:t>
      </w:r>
      <w:r w:rsidRPr="00385E90">
        <w:rPr>
          <w:rFonts w:cs="Arial"/>
          <w:szCs w:val="20"/>
          <w:lang w:val="en-GB"/>
        </w:rPr>
        <w:t>”</w:t>
      </w:r>
    </w:p>
    <w:p w14:paraId="3FA9758D" w14:textId="77777777" w:rsidR="001073D7" w:rsidRDefault="001073D7" w:rsidP="001073D7">
      <w:pPr>
        <w:pStyle w:val="BoxNumberedText"/>
        <w:numPr>
          <w:ilvl w:val="0"/>
          <w:numId w:val="0"/>
        </w:numPr>
        <w:spacing w:line="240" w:lineRule="auto"/>
        <w:ind w:left="227"/>
        <w:rPr>
          <w:rFonts w:cs="Arial"/>
          <w:b/>
          <w:szCs w:val="20"/>
          <w:lang w:val="en-GB"/>
        </w:rPr>
      </w:pPr>
    </w:p>
    <w:p w14:paraId="630F8101" w14:textId="77777777" w:rsidR="001073D7" w:rsidRPr="00897D83" w:rsidRDefault="001073D7" w:rsidP="001073D7">
      <w:pPr>
        <w:pStyle w:val="BoxNumberedText"/>
        <w:numPr>
          <w:ilvl w:val="0"/>
          <w:numId w:val="0"/>
        </w:numPr>
        <w:spacing w:line="240" w:lineRule="auto"/>
        <w:ind w:left="567" w:hanging="340"/>
        <w:rPr>
          <w:rFonts w:cs="Arial"/>
          <w:szCs w:val="20"/>
        </w:rPr>
      </w:pPr>
      <w:r w:rsidRPr="00385E90">
        <w:rPr>
          <w:rFonts w:cs="Arial"/>
          <w:b/>
          <w:szCs w:val="20"/>
          <w:lang w:val="en-GB"/>
        </w:rPr>
        <w:t>Tree cover gain</w:t>
      </w:r>
      <w:r>
        <w:rPr>
          <w:rFonts w:cs="Arial"/>
          <w:b/>
          <w:szCs w:val="20"/>
          <w:lang w:val="en-GB"/>
        </w:rPr>
        <w:t xml:space="preserve"> (WRI/Global Forest Watch)</w:t>
      </w:r>
      <w:r w:rsidRPr="00385E90">
        <w:rPr>
          <w:rFonts w:cs="Arial"/>
          <w:b/>
          <w:szCs w:val="20"/>
          <w:lang w:val="en-GB"/>
        </w:rPr>
        <w:t xml:space="preserve">: </w:t>
      </w:r>
      <w:r>
        <w:rPr>
          <w:rFonts w:cs="Arial"/>
          <w:b/>
          <w:szCs w:val="20"/>
          <w:lang w:val="en-GB"/>
        </w:rPr>
        <w:t>“</w:t>
      </w:r>
      <w:r>
        <w:rPr>
          <w:rFonts w:cs="Arial"/>
          <w:szCs w:val="20"/>
          <w:lang w:val="en-GB"/>
        </w:rPr>
        <w:t>Tree cover” is defined as</w:t>
      </w:r>
      <w:r w:rsidRPr="00E67E34">
        <w:rPr>
          <w:rFonts w:cs="Arial"/>
          <w:szCs w:val="20"/>
          <w:lang w:val="en-GB"/>
        </w:rPr>
        <w:t xml:space="preserve"> vegetation greater than 5 meters in height, and may take the form of natural forests or plantations acro</w:t>
      </w:r>
      <w:r>
        <w:rPr>
          <w:rFonts w:cs="Arial"/>
          <w:szCs w:val="20"/>
          <w:lang w:val="en-GB"/>
        </w:rPr>
        <w:t xml:space="preserve">ss a range of canopy densities. </w:t>
      </w:r>
      <w:r w:rsidRPr="00E67E34">
        <w:rPr>
          <w:rFonts w:cs="Arial"/>
          <w:szCs w:val="20"/>
          <w:lang w:val="en-GB"/>
        </w:rPr>
        <w:t xml:space="preserve">“Gain” is defined as the establishment of tree canopy at the Landsat pixel scale in an area that previously had no tree cover. </w:t>
      </w:r>
      <w:r>
        <w:rPr>
          <w:rFonts w:cs="Arial"/>
          <w:szCs w:val="20"/>
          <w:lang w:val="en-GB"/>
        </w:rPr>
        <w:t>“</w:t>
      </w:r>
      <w:r w:rsidRPr="00E67E34">
        <w:rPr>
          <w:rFonts w:cs="Arial"/>
          <w:szCs w:val="20"/>
          <w:lang w:val="en-GB"/>
        </w:rPr>
        <w:t>Tree cover gain</w:t>
      </w:r>
      <w:r>
        <w:rPr>
          <w:rFonts w:cs="Arial"/>
          <w:szCs w:val="20"/>
          <w:lang w:val="en-GB"/>
        </w:rPr>
        <w:t>”</w:t>
      </w:r>
      <w:r w:rsidRPr="00E67E34">
        <w:rPr>
          <w:rFonts w:cs="Arial"/>
          <w:szCs w:val="20"/>
          <w:lang w:val="en-GB"/>
        </w:rPr>
        <w:t xml:space="preserve"> may indicate a number of potential activities, including natural forest growth or the crop rotation cycle of tree plantations.</w:t>
      </w:r>
    </w:p>
    <w:p w14:paraId="4B883E06" w14:textId="21A73158" w:rsidR="00213690" w:rsidRDefault="00213690" w:rsidP="00625285">
      <w:pPr>
        <w:rPr>
          <w:rFonts w:ascii="Calibri" w:hAnsi="Calibri"/>
        </w:rPr>
      </w:pPr>
    </w:p>
    <w:p w14:paraId="272823DC" w14:textId="384CBBE0" w:rsidR="00A71C21" w:rsidRDefault="00C9441C" w:rsidP="00C9441C">
      <w:pPr>
        <w:rPr>
          <w:rFonts w:ascii="Calibri" w:eastAsia="Calibri" w:hAnsi="Calibri"/>
          <w:b/>
          <w:color w:val="2F5496"/>
        </w:rPr>
      </w:pPr>
      <w:r>
        <w:rPr>
          <w:rFonts w:ascii="Calibri" w:eastAsia="Calibri" w:hAnsi="Calibri"/>
          <w:b/>
          <w:color w:val="2F5496"/>
        </w:rPr>
        <w:t xml:space="preserve">Criterion </w:t>
      </w:r>
      <w:r w:rsidR="00A71C21" w:rsidRPr="00A71C21">
        <w:rPr>
          <w:rFonts w:ascii="Calibri" w:eastAsia="Calibri" w:hAnsi="Calibri"/>
          <w:b/>
          <w:color w:val="2F5496"/>
        </w:rPr>
        <w:t>1: Rate of forest landscape restoration</w:t>
      </w:r>
    </w:p>
    <w:p w14:paraId="423BA632" w14:textId="77777777" w:rsidR="00A71C21" w:rsidRDefault="00A71C21" w:rsidP="00C9441C">
      <w:pPr>
        <w:rPr>
          <w:rFonts w:ascii="Calibri" w:eastAsia="Calibri" w:hAnsi="Calibri"/>
          <w:b/>
          <w:color w:val="2F5496"/>
        </w:rPr>
      </w:pPr>
    </w:p>
    <w:p w14:paraId="57A8AC4B" w14:textId="72823CF3" w:rsidR="00883EFA" w:rsidRDefault="00883EFA" w:rsidP="00883EFA">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1.1: Area under restoration (ha)</w:t>
      </w:r>
    </w:p>
    <w:p w14:paraId="4BECD4B3" w14:textId="77777777" w:rsidR="00883EFA" w:rsidRDefault="00883EFA" w:rsidP="00C9441C">
      <w:pPr>
        <w:rPr>
          <w:rFonts w:ascii="Calibri" w:eastAsia="Calibri" w:hAnsi="Calibri"/>
          <w:highlight w:val="yellow"/>
        </w:rPr>
      </w:pPr>
    </w:p>
    <w:p w14:paraId="12B5EC1E" w14:textId="3B3C8E2D" w:rsidR="009E0ED3" w:rsidRDefault="009E0ED3" w:rsidP="009E0ED3">
      <w:pPr>
        <w:pStyle w:val="NoSpacing"/>
        <w:rPr>
          <w:rFonts w:ascii="Calibri" w:eastAsia="Times New Roman" w:hAnsi="Calibri" w:cs="Calibri"/>
          <w:color w:val="000000"/>
          <w:lang w:val="en-US"/>
        </w:rPr>
      </w:pPr>
      <w:r>
        <w:rPr>
          <w:rFonts w:ascii="Calibri" w:hAnsi="Calibri" w:cs="Calibri"/>
          <w:lang w:val="en-US"/>
        </w:rPr>
        <w:t>For this report, a</w:t>
      </w:r>
      <w:r w:rsidRPr="00596A0A">
        <w:rPr>
          <w:rFonts w:ascii="Calibri" w:hAnsi="Calibri" w:cs="Calibri"/>
          <w:lang w:val="en-US"/>
        </w:rPr>
        <w:t xml:space="preserve"> systematic literature review was conducted </w:t>
      </w:r>
      <w:r>
        <w:rPr>
          <w:rFonts w:ascii="Calibri" w:hAnsi="Calibri" w:cs="Calibri"/>
          <w:lang w:val="en-US"/>
        </w:rPr>
        <w:t xml:space="preserve">by researchers at the University of Virginia </w:t>
      </w:r>
      <w:r w:rsidRPr="00596A0A">
        <w:rPr>
          <w:rFonts w:ascii="Calibri" w:hAnsi="Calibri" w:cs="Calibri"/>
          <w:lang w:val="en-US"/>
        </w:rPr>
        <w:t>to assess available studies</w:t>
      </w:r>
      <w:r>
        <w:rPr>
          <w:rFonts w:ascii="Calibri" w:hAnsi="Calibri" w:cs="Calibri"/>
          <w:lang w:val="en-US"/>
        </w:rPr>
        <w:t xml:space="preserve"> </w:t>
      </w:r>
      <w:r w:rsidRPr="00596A0A">
        <w:rPr>
          <w:rFonts w:ascii="Calibri" w:hAnsi="Calibri" w:cs="Calibri"/>
          <w:lang w:val="en-US"/>
        </w:rPr>
        <w:t>on forest restoration</w:t>
      </w:r>
      <w:r w:rsidR="00AE6587">
        <w:rPr>
          <w:rFonts w:ascii="Calibri" w:hAnsi="Calibri" w:cs="Calibri"/>
          <w:lang w:val="en-US"/>
        </w:rPr>
        <w:t xml:space="preserve"> </w:t>
      </w:r>
      <w:r>
        <w:rPr>
          <w:rFonts w:ascii="Calibri" w:hAnsi="Calibri" w:cs="Calibri"/>
          <w:lang w:val="en-US"/>
        </w:rPr>
        <w:t>and</w:t>
      </w:r>
      <w:r w:rsidRPr="00596A0A">
        <w:rPr>
          <w:rFonts w:ascii="Calibri" w:hAnsi="Calibri" w:cs="Calibri"/>
          <w:lang w:val="en-US"/>
        </w:rPr>
        <w:t xml:space="preserve"> provide a bottom-up picture of </w:t>
      </w:r>
      <w:r w:rsidRPr="00596A0A">
        <w:rPr>
          <w:rFonts w:ascii="Calibri" w:hAnsi="Calibri" w:cs="Calibri"/>
          <w:lang w:val="en-US"/>
        </w:rPr>
        <w:lastRenderedPageBreak/>
        <w:t xml:space="preserve">progress. </w:t>
      </w:r>
      <w:r>
        <w:rPr>
          <w:rFonts w:ascii="Calibri" w:eastAsia="Times New Roman" w:hAnsi="Calibri" w:cs="Calibri"/>
          <w:color w:val="000000"/>
          <w:lang w:val="en-US"/>
        </w:rPr>
        <w:t>P</w:t>
      </w:r>
      <w:r w:rsidRPr="00596A0A">
        <w:rPr>
          <w:rFonts w:ascii="Calibri" w:eastAsia="Times New Roman" w:hAnsi="Calibri" w:cs="Calibri"/>
          <w:color w:val="000000"/>
          <w:lang w:val="en-US"/>
        </w:rPr>
        <w:t xml:space="preserve">rimary literature, </w:t>
      </w:r>
      <w:r>
        <w:rPr>
          <w:rFonts w:ascii="Calibri" w:eastAsia="Times New Roman" w:hAnsi="Calibri" w:cs="Calibri"/>
          <w:color w:val="000000"/>
          <w:lang w:val="en-US"/>
        </w:rPr>
        <w:t xml:space="preserve">as well as publicly available </w:t>
      </w:r>
      <w:r w:rsidRPr="00596A0A">
        <w:rPr>
          <w:rFonts w:ascii="Calibri" w:eastAsia="Times New Roman" w:hAnsi="Calibri" w:cs="Calibri"/>
          <w:color w:val="000000"/>
          <w:lang w:val="en-US"/>
        </w:rPr>
        <w:t xml:space="preserve">reports, </w:t>
      </w:r>
      <w:r>
        <w:rPr>
          <w:rFonts w:ascii="Calibri" w:eastAsia="Times New Roman" w:hAnsi="Calibri" w:cs="Calibri"/>
          <w:color w:val="000000"/>
          <w:lang w:val="en-US"/>
        </w:rPr>
        <w:t xml:space="preserve">and </w:t>
      </w:r>
      <w:r w:rsidRPr="00596A0A">
        <w:rPr>
          <w:rFonts w:ascii="Calibri" w:eastAsia="Times New Roman" w:hAnsi="Calibri" w:cs="Calibri"/>
          <w:color w:val="000000"/>
          <w:lang w:val="en-US"/>
        </w:rPr>
        <w:t xml:space="preserve">databases </w:t>
      </w:r>
      <w:r>
        <w:rPr>
          <w:rFonts w:ascii="Calibri" w:eastAsia="Times New Roman" w:hAnsi="Calibri" w:cs="Calibri"/>
          <w:color w:val="000000"/>
          <w:lang w:val="en-US"/>
        </w:rPr>
        <w:t xml:space="preserve">were assessed </w:t>
      </w:r>
      <w:r w:rsidRPr="00596A0A">
        <w:rPr>
          <w:rFonts w:ascii="Calibri" w:eastAsia="Times New Roman" w:hAnsi="Calibri" w:cs="Calibri"/>
          <w:color w:val="000000"/>
          <w:lang w:val="en-US"/>
        </w:rPr>
        <w:t xml:space="preserve">to build a comprehensive database of areas where forests </w:t>
      </w:r>
      <w:r>
        <w:rPr>
          <w:rFonts w:ascii="Calibri" w:eastAsia="Times New Roman" w:hAnsi="Calibri" w:cs="Calibri"/>
          <w:color w:val="000000"/>
          <w:lang w:val="en-US"/>
        </w:rPr>
        <w:t>were restored (definition of restoration activities in Box 1)</w:t>
      </w:r>
      <w:r w:rsidRPr="00596A0A">
        <w:rPr>
          <w:rFonts w:ascii="Calibri" w:eastAsia="Times New Roman" w:hAnsi="Calibri" w:cs="Calibri"/>
          <w:color w:val="000000"/>
          <w:lang w:val="en-US"/>
        </w:rPr>
        <w:t xml:space="preserve"> since 2000. </w:t>
      </w:r>
    </w:p>
    <w:p w14:paraId="682FFA5C" w14:textId="77777777" w:rsidR="009E0ED3" w:rsidRDefault="009E0ED3" w:rsidP="009E0ED3">
      <w:pPr>
        <w:pStyle w:val="NoSpacing"/>
        <w:rPr>
          <w:rFonts w:ascii="Calibri" w:eastAsia="Times New Roman" w:hAnsi="Calibri" w:cs="Calibri"/>
          <w:color w:val="000000"/>
          <w:lang w:val="en-US"/>
        </w:rPr>
      </w:pPr>
    </w:p>
    <w:p w14:paraId="13A495DC" w14:textId="41FEA291" w:rsidR="009E0ED3" w:rsidRDefault="009E0ED3" w:rsidP="009E0ED3">
      <w:pPr>
        <w:pStyle w:val="NoSpacing"/>
        <w:rPr>
          <w:rFonts w:ascii="Calibri" w:hAnsi="Calibri" w:cs="Calibri"/>
          <w:lang w:val="en-US"/>
        </w:rPr>
      </w:pPr>
      <w:r>
        <w:rPr>
          <w:rFonts w:ascii="Calibri" w:hAnsi="Calibri" w:cs="Calibri"/>
          <w:lang w:val="en-US"/>
        </w:rPr>
        <w:t xml:space="preserve">The primary literature review was conducted using Web of </w:t>
      </w:r>
      <w:proofErr w:type="gramStart"/>
      <w:r>
        <w:rPr>
          <w:rFonts w:ascii="Calibri" w:hAnsi="Calibri" w:cs="Calibri"/>
          <w:lang w:val="en-US"/>
        </w:rPr>
        <w:t>Science, and</w:t>
      </w:r>
      <w:proofErr w:type="gramEnd"/>
      <w:r>
        <w:rPr>
          <w:rFonts w:ascii="Calibri" w:hAnsi="Calibri" w:cs="Calibri"/>
          <w:lang w:val="en-US"/>
        </w:rPr>
        <w:t xml:space="preserve"> evaluated 3,654 papers</w:t>
      </w:r>
      <w:r>
        <w:rPr>
          <w:rStyle w:val="FootnoteReference"/>
          <w:rFonts w:ascii="Calibri" w:eastAsia="Times New Roman" w:hAnsi="Calibri" w:cs="Calibri"/>
          <w:color w:val="000000"/>
          <w:lang w:val="en-US"/>
        </w:rPr>
        <w:footnoteReference w:id="16"/>
      </w:r>
      <w:r>
        <w:rPr>
          <w:rFonts w:ascii="Calibri" w:hAnsi="Calibri" w:cs="Calibri"/>
          <w:lang w:val="en-US"/>
        </w:rPr>
        <w:t>. Grey literature and publicly available databases were also reviewed per expert recommendations and</w:t>
      </w:r>
      <w:r w:rsidRPr="00A51A16">
        <w:rPr>
          <w:rFonts w:ascii="Calibri" w:hAnsi="Calibri" w:cs="Calibri"/>
          <w:lang w:val="en-US"/>
        </w:rPr>
        <w:t xml:space="preserve"> included reports and data from th</w:t>
      </w:r>
      <w:r>
        <w:rPr>
          <w:rFonts w:ascii="Calibri" w:hAnsi="Calibri" w:cs="Calibri"/>
          <w:lang w:val="en-US"/>
        </w:rPr>
        <w:t>e Bonn Challenge Barometer</w:t>
      </w:r>
      <w:r>
        <w:rPr>
          <w:rStyle w:val="FootnoteReference"/>
          <w:rFonts w:ascii="Calibri" w:hAnsi="Calibri" w:cs="Calibri"/>
          <w:lang w:val="en-US"/>
        </w:rPr>
        <w:footnoteReference w:id="17"/>
      </w:r>
      <w:r w:rsidRPr="00A51A16">
        <w:rPr>
          <w:rFonts w:ascii="Calibri" w:hAnsi="Calibri" w:cs="Calibri"/>
          <w:lang w:val="en-US"/>
        </w:rPr>
        <w:t>, the Restoration Database for Latin America and the Caribbean from the CIAT/WUR project for USAID</w:t>
      </w:r>
      <w:r>
        <w:rPr>
          <w:rStyle w:val="FootnoteReference"/>
          <w:rFonts w:ascii="Calibri" w:hAnsi="Calibri" w:cs="Calibri"/>
          <w:lang w:val="en-US"/>
        </w:rPr>
        <w:footnoteReference w:id="18"/>
      </w:r>
      <w:r w:rsidRPr="00A51A16">
        <w:rPr>
          <w:rFonts w:ascii="Calibri" w:hAnsi="Calibri" w:cs="Calibri"/>
          <w:lang w:val="en-US"/>
        </w:rPr>
        <w:t>, and the GEF database</w:t>
      </w:r>
      <w:r>
        <w:rPr>
          <w:rStyle w:val="FootnoteReference"/>
          <w:rFonts w:ascii="Calibri" w:hAnsi="Calibri" w:cs="Calibri"/>
          <w:lang w:val="en-US"/>
        </w:rPr>
        <w:footnoteReference w:id="19"/>
      </w:r>
      <w:r w:rsidRPr="00A51A16">
        <w:rPr>
          <w:rFonts w:ascii="Calibri" w:hAnsi="Calibri" w:cs="Calibri"/>
          <w:lang w:val="en-US"/>
        </w:rPr>
        <w:t xml:space="preserve">. </w:t>
      </w:r>
      <w:r>
        <w:rPr>
          <w:rFonts w:ascii="Calibri" w:hAnsi="Calibri" w:cs="Calibri"/>
          <w:lang w:val="en-US"/>
        </w:rPr>
        <w:t xml:space="preserve">Of the </w:t>
      </w:r>
      <w:r w:rsidR="007315BF">
        <w:rPr>
          <w:rFonts w:ascii="Calibri" w:hAnsi="Calibri" w:cs="Calibri"/>
          <w:lang w:val="en-US"/>
        </w:rPr>
        <w:t xml:space="preserve">papers and </w:t>
      </w:r>
      <w:r>
        <w:rPr>
          <w:rFonts w:ascii="Calibri" w:hAnsi="Calibri" w:cs="Calibri"/>
          <w:lang w:val="en-US"/>
        </w:rPr>
        <w:t>data sources</w:t>
      </w:r>
      <w:r w:rsidR="007315BF">
        <w:rPr>
          <w:rFonts w:ascii="Calibri" w:hAnsi="Calibri" w:cs="Calibri"/>
          <w:lang w:val="en-US"/>
        </w:rPr>
        <w:t xml:space="preserve"> assessed</w:t>
      </w:r>
      <w:r w:rsidRPr="00A51A16">
        <w:rPr>
          <w:rFonts w:ascii="Calibri" w:hAnsi="Calibri" w:cs="Calibri"/>
          <w:lang w:val="en-US"/>
        </w:rPr>
        <w:t xml:space="preserve">, </w:t>
      </w:r>
      <w:r w:rsidR="007315BF">
        <w:rPr>
          <w:rFonts w:ascii="Calibri" w:hAnsi="Calibri" w:cs="Calibri"/>
          <w:lang w:val="en-US"/>
        </w:rPr>
        <w:t xml:space="preserve">only </w:t>
      </w:r>
      <w:r w:rsidRPr="00A51A16">
        <w:rPr>
          <w:rFonts w:ascii="Calibri" w:hAnsi="Calibri" w:cs="Calibri"/>
          <w:lang w:val="en-US"/>
        </w:rPr>
        <w:t>restoration activities</w:t>
      </w:r>
      <w:r>
        <w:rPr>
          <w:rFonts w:ascii="Calibri" w:hAnsi="Calibri" w:cs="Calibri"/>
          <w:lang w:val="en-US"/>
        </w:rPr>
        <w:t xml:space="preserve"> (</w:t>
      </w:r>
      <w:r w:rsidR="008053D0">
        <w:rPr>
          <w:rFonts w:ascii="Calibri" w:hAnsi="Calibri" w:cs="Calibri"/>
          <w:lang w:val="en-US"/>
        </w:rPr>
        <w:t xml:space="preserve">tree gain, activities </w:t>
      </w:r>
      <w:r>
        <w:rPr>
          <w:rFonts w:ascii="Calibri" w:hAnsi="Calibri" w:cs="Calibri"/>
          <w:lang w:val="en-US"/>
        </w:rPr>
        <w:t xml:space="preserve">defined in </w:t>
      </w:r>
      <w:r w:rsidRPr="009E0ED3">
        <w:rPr>
          <w:rFonts w:ascii="Calibri" w:hAnsi="Calibri" w:cs="Calibri"/>
          <w:b/>
          <w:lang w:val="en-US"/>
        </w:rPr>
        <w:t>Box 2</w:t>
      </w:r>
      <w:r>
        <w:rPr>
          <w:rFonts w:ascii="Calibri" w:hAnsi="Calibri" w:cs="Calibri"/>
          <w:lang w:val="en-US"/>
        </w:rPr>
        <w:t xml:space="preserve">) </w:t>
      </w:r>
      <w:r w:rsidRPr="00A51A16">
        <w:rPr>
          <w:rFonts w:ascii="Calibri" w:hAnsi="Calibri" w:cs="Calibri"/>
          <w:lang w:val="en-US"/>
        </w:rPr>
        <w:t>since 2000</w:t>
      </w:r>
      <w:r w:rsidR="007315BF">
        <w:rPr>
          <w:rFonts w:ascii="Calibri" w:hAnsi="Calibri" w:cs="Calibri"/>
          <w:lang w:val="en-US"/>
        </w:rPr>
        <w:t xml:space="preserve"> in the implementation</w:t>
      </w:r>
      <w:r w:rsidR="00AE6587">
        <w:rPr>
          <w:rFonts w:ascii="Calibri" w:hAnsi="Calibri" w:cs="Calibri"/>
          <w:lang w:val="en-US"/>
        </w:rPr>
        <w:t>/ongoing</w:t>
      </w:r>
      <w:r w:rsidR="007315BF">
        <w:rPr>
          <w:rFonts w:ascii="Calibri" w:hAnsi="Calibri" w:cs="Calibri"/>
          <w:lang w:val="en-US"/>
        </w:rPr>
        <w:t xml:space="preserve"> or completed phase</w:t>
      </w:r>
      <w:r w:rsidRPr="00A51A16">
        <w:rPr>
          <w:rFonts w:ascii="Calibri" w:hAnsi="Calibri" w:cs="Calibri"/>
          <w:lang w:val="en-US"/>
        </w:rPr>
        <w:t xml:space="preserve"> </w:t>
      </w:r>
      <w:r>
        <w:rPr>
          <w:rFonts w:ascii="Calibri" w:hAnsi="Calibri" w:cs="Calibri"/>
          <w:lang w:val="en-US"/>
        </w:rPr>
        <w:t>were considered</w:t>
      </w:r>
      <w:r w:rsidRPr="00A51A16">
        <w:rPr>
          <w:rFonts w:ascii="Calibri" w:hAnsi="Calibri" w:cs="Calibri"/>
          <w:lang w:val="en-US"/>
        </w:rPr>
        <w:t xml:space="preserve">. </w:t>
      </w:r>
      <w:r w:rsidR="007315BF">
        <w:rPr>
          <w:rFonts w:ascii="Calibri" w:hAnsi="Calibri" w:cs="Calibri"/>
          <w:lang w:val="en-US"/>
        </w:rPr>
        <w:t>The study used the</w:t>
      </w:r>
      <w:r w:rsidR="007315BF" w:rsidRPr="00A51A16">
        <w:rPr>
          <w:rFonts w:ascii="Calibri" w:hAnsi="Calibri" w:cs="Calibri"/>
          <w:lang w:val="en-US"/>
        </w:rPr>
        <w:t xml:space="preserve"> FAO definition of forest </w:t>
      </w:r>
      <w:r w:rsidR="007315BF">
        <w:rPr>
          <w:rFonts w:ascii="Calibri" w:hAnsi="Calibri" w:cs="Calibri"/>
          <w:lang w:val="en-US"/>
        </w:rPr>
        <w:t>(</w:t>
      </w:r>
      <w:r w:rsidR="007315BF" w:rsidRPr="007315BF">
        <w:rPr>
          <w:rFonts w:ascii="Calibri" w:hAnsi="Calibri" w:cs="Calibri"/>
          <w:b/>
          <w:lang w:val="en-US"/>
        </w:rPr>
        <w:t>Box 2</w:t>
      </w:r>
      <w:r w:rsidR="007315BF">
        <w:rPr>
          <w:rFonts w:ascii="Calibri" w:hAnsi="Calibri" w:cs="Calibri"/>
          <w:lang w:val="en-US"/>
        </w:rPr>
        <w:t>)</w:t>
      </w:r>
      <w:r w:rsidR="007315BF" w:rsidRPr="00A51A16">
        <w:rPr>
          <w:rFonts w:ascii="Calibri" w:hAnsi="Calibri" w:cs="Calibri"/>
          <w:lang w:val="en-US"/>
        </w:rPr>
        <w:t xml:space="preserve">; however, papers that identified the study system as forest but did not provide a formal, canopy-cover based definition were included. </w:t>
      </w:r>
      <w:r w:rsidR="007315BF">
        <w:rPr>
          <w:rFonts w:ascii="Calibri" w:hAnsi="Calibri" w:cs="Calibri"/>
          <w:lang w:val="en-US"/>
        </w:rPr>
        <w:t>P</w:t>
      </w:r>
      <w:r w:rsidRPr="00A51A16">
        <w:rPr>
          <w:rFonts w:ascii="Calibri" w:hAnsi="Calibri" w:cs="Calibri"/>
          <w:lang w:val="en-US"/>
        </w:rPr>
        <w:t xml:space="preserve">apers </w:t>
      </w:r>
      <w:r w:rsidR="007315BF">
        <w:rPr>
          <w:rFonts w:ascii="Calibri" w:hAnsi="Calibri" w:cs="Calibri"/>
          <w:lang w:val="en-US"/>
        </w:rPr>
        <w:t xml:space="preserve">were excluded </w:t>
      </w:r>
      <w:r w:rsidRPr="00A51A16">
        <w:rPr>
          <w:rFonts w:ascii="Calibri" w:hAnsi="Calibri" w:cs="Calibri"/>
          <w:lang w:val="en-US"/>
        </w:rPr>
        <w:t xml:space="preserve">where trees added </w:t>
      </w:r>
      <w:r w:rsidR="007315BF">
        <w:rPr>
          <w:rFonts w:ascii="Calibri" w:hAnsi="Calibri" w:cs="Calibri"/>
          <w:lang w:val="en-US"/>
        </w:rPr>
        <w:t>were</w:t>
      </w:r>
      <w:r w:rsidRPr="00A51A16">
        <w:rPr>
          <w:rFonts w:ascii="Calibri" w:hAnsi="Calibri" w:cs="Calibri"/>
          <w:lang w:val="en-US"/>
        </w:rPr>
        <w:t xml:space="preserve"> likely short-term, such as unassisted regeneration in existing forests following </w:t>
      </w:r>
      <w:r w:rsidR="007315BF">
        <w:rPr>
          <w:rFonts w:ascii="Calibri" w:hAnsi="Calibri" w:cs="Calibri"/>
          <w:lang w:val="en-US"/>
        </w:rPr>
        <w:t xml:space="preserve">repeated </w:t>
      </w:r>
      <w:r w:rsidRPr="00A51A16">
        <w:rPr>
          <w:rFonts w:ascii="Calibri" w:hAnsi="Calibri" w:cs="Calibri"/>
          <w:lang w:val="en-US"/>
        </w:rPr>
        <w:t>disturbance</w:t>
      </w:r>
      <w:r w:rsidR="007315BF">
        <w:rPr>
          <w:rFonts w:ascii="Calibri" w:hAnsi="Calibri" w:cs="Calibri"/>
          <w:lang w:val="en-US"/>
        </w:rPr>
        <w:t>s</w:t>
      </w:r>
      <w:r w:rsidRPr="00A51A16">
        <w:rPr>
          <w:rFonts w:ascii="Calibri" w:hAnsi="Calibri" w:cs="Calibri"/>
          <w:lang w:val="en-US"/>
        </w:rPr>
        <w:t xml:space="preserve"> (e.g. fire</w:t>
      </w:r>
      <w:r w:rsidR="007315BF">
        <w:rPr>
          <w:rFonts w:ascii="Calibri" w:hAnsi="Calibri" w:cs="Calibri"/>
          <w:lang w:val="en-US"/>
        </w:rPr>
        <w:t xml:space="preserve"> and windthrow</w:t>
      </w:r>
      <w:r w:rsidRPr="00A51A16">
        <w:rPr>
          <w:rFonts w:ascii="Calibri" w:hAnsi="Calibri" w:cs="Calibri"/>
          <w:lang w:val="en-US"/>
        </w:rPr>
        <w:t xml:space="preserve">), or timber rotation (e.g. harvest and </w:t>
      </w:r>
      <w:proofErr w:type="spellStart"/>
      <w:r w:rsidRPr="00A51A16">
        <w:rPr>
          <w:rFonts w:ascii="Calibri" w:hAnsi="Calibri" w:cs="Calibri"/>
          <w:lang w:val="en-US"/>
        </w:rPr>
        <w:t>replantings</w:t>
      </w:r>
      <w:proofErr w:type="spellEnd"/>
      <w:r w:rsidRPr="00A51A16">
        <w:rPr>
          <w:rFonts w:ascii="Calibri" w:hAnsi="Calibri" w:cs="Calibri"/>
          <w:lang w:val="en-US"/>
        </w:rPr>
        <w:t xml:space="preserve">). To focus on landscape-scale restoration, papers </w:t>
      </w:r>
      <w:r w:rsidR="007315BF">
        <w:rPr>
          <w:rFonts w:ascii="Calibri" w:hAnsi="Calibri" w:cs="Calibri"/>
          <w:lang w:val="en-US"/>
        </w:rPr>
        <w:t xml:space="preserve">were excluded </w:t>
      </w:r>
      <w:r w:rsidRPr="00A51A16">
        <w:rPr>
          <w:rFonts w:ascii="Calibri" w:hAnsi="Calibri" w:cs="Calibri"/>
          <w:lang w:val="en-US"/>
        </w:rPr>
        <w:t>that reported forest cover increases of areas less than 100 ha, except for mangrove restoration which tend to be smaller scale. Plot-based studies in which the total restored area exceeded 100 ha were included, even if individual plots were &lt;100 ha. Studies in which no new area of forest cover was added after 2000 were excluded. For studies in which restoration began prior to 2000</w:t>
      </w:r>
      <w:ins w:id="21" w:author="JWA" w:date="2019-06-12T10:52:00Z">
        <w:r w:rsidR="005615DF">
          <w:rPr>
            <w:rFonts w:ascii="Calibri" w:hAnsi="Calibri" w:cs="Calibri"/>
            <w:lang w:val="en-US"/>
          </w:rPr>
          <w:t>,</w:t>
        </w:r>
      </w:ins>
      <w:r w:rsidRPr="00A51A16">
        <w:rPr>
          <w:rFonts w:ascii="Calibri" w:hAnsi="Calibri" w:cs="Calibri"/>
          <w:lang w:val="en-US"/>
        </w:rPr>
        <w:t xml:space="preserve"> but additional area of forest cover was added after 2000, only forest area restored after 2000 </w:t>
      </w:r>
      <w:r w:rsidR="007315BF">
        <w:rPr>
          <w:rFonts w:ascii="Calibri" w:hAnsi="Calibri" w:cs="Calibri"/>
          <w:lang w:val="en-US"/>
        </w:rPr>
        <w:t xml:space="preserve">were included </w:t>
      </w:r>
      <w:r w:rsidRPr="00A51A16">
        <w:rPr>
          <w:rFonts w:ascii="Calibri" w:hAnsi="Calibri" w:cs="Calibri"/>
          <w:lang w:val="en-US"/>
        </w:rPr>
        <w:t xml:space="preserve">in the analysis. For studies that reported increasing forest area from a timepoint before 2000 and a timepoint after 2000, linear </w:t>
      </w:r>
      <w:commentRangeStart w:id="22"/>
      <w:r w:rsidRPr="00A51A16">
        <w:rPr>
          <w:rFonts w:ascii="Calibri" w:hAnsi="Calibri" w:cs="Calibri"/>
          <w:lang w:val="en-US"/>
        </w:rPr>
        <w:t>expansion</w:t>
      </w:r>
      <w:commentRangeEnd w:id="22"/>
      <w:r w:rsidR="005615DF">
        <w:rPr>
          <w:rStyle w:val="CommentReference"/>
          <w:rFonts w:ascii="Times New Roman" w:hAnsi="Times New Roman" w:cs="Times New Roman"/>
          <w:lang w:val="en-GB" w:eastAsia="en-GB"/>
        </w:rPr>
        <w:commentReference w:id="22"/>
      </w:r>
      <w:r w:rsidRPr="00A51A16">
        <w:rPr>
          <w:rFonts w:ascii="Calibri" w:hAnsi="Calibri" w:cs="Calibri"/>
          <w:lang w:val="en-US"/>
        </w:rPr>
        <w:t xml:space="preserve"> rates </w:t>
      </w:r>
      <w:r w:rsidR="007315BF">
        <w:rPr>
          <w:rFonts w:ascii="Calibri" w:hAnsi="Calibri" w:cs="Calibri"/>
          <w:lang w:val="en-US"/>
        </w:rPr>
        <w:t xml:space="preserve">were assumed </w:t>
      </w:r>
      <w:r w:rsidRPr="00A51A16">
        <w:rPr>
          <w:rFonts w:ascii="Calibri" w:hAnsi="Calibri" w:cs="Calibri"/>
          <w:lang w:val="en-US"/>
        </w:rPr>
        <w:t xml:space="preserve">and included only the area restored after 2000 based on the linear extrapolation. Finally, </w:t>
      </w:r>
      <w:r w:rsidR="007315BF" w:rsidRPr="00A51A16">
        <w:rPr>
          <w:rFonts w:ascii="Calibri" w:hAnsi="Calibri" w:cs="Calibri"/>
          <w:lang w:val="en-US"/>
        </w:rPr>
        <w:t>for those papers that reported both restoration and degradation within the study area</w:t>
      </w:r>
      <w:r w:rsidR="007315BF">
        <w:rPr>
          <w:rFonts w:ascii="Calibri" w:hAnsi="Calibri" w:cs="Calibri"/>
          <w:lang w:val="en-US"/>
        </w:rPr>
        <w:t>,</w:t>
      </w:r>
      <w:r w:rsidR="007315BF" w:rsidRPr="00A51A16">
        <w:rPr>
          <w:rFonts w:ascii="Calibri" w:hAnsi="Calibri" w:cs="Calibri"/>
          <w:lang w:val="en-US"/>
        </w:rPr>
        <w:t xml:space="preserve"> </w:t>
      </w:r>
      <w:r w:rsidRPr="00A51A16">
        <w:rPr>
          <w:rFonts w:ascii="Calibri" w:hAnsi="Calibri" w:cs="Calibri"/>
          <w:lang w:val="en-US"/>
        </w:rPr>
        <w:t>gross restoration</w:t>
      </w:r>
      <w:r w:rsidR="007315BF">
        <w:rPr>
          <w:rFonts w:ascii="Calibri" w:hAnsi="Calibri" w:cs="Calibri"/>
          <w:lang w:val="en-US"/>
        </w:rPr>
        <w:t xml:space="preserve"> was included and </w:t>
      </w:r>
      <w:r w:rsidRPr="00A51A16">
        <w:rPr>
          <w:rFonts w:ascii="Calibri" w:hAnsi="Calibri" w:cs="Calibri"/>
          <w:lang w:val="en-US"/>
        </w:rPr>
        <w:t>not net restor</w:t>
      </w:r>
      <w:r w:rsidR="007315BF">
        <w:rPr>
          <w:rFonts w:ascii="Calibri" w:hAnsi="Calibri" w:cs="Calibri"/>
          <w:lang w:val="en-US"/>
        </w:rPr>
        <w:t xml:space="preserve">ation. </w:t>
      </w:r>
      <w:r w:rsidRPr="00A51A16">
        <w:rPr>
          <w:rFonts w:ascii="Calibri" w:hAnsi="Calibri" w:cs="Calibri"/>
          <w:lang w:val="en-US"/>
        </w:rPr>
        <w:t>Using these criteria, a total of 1</w:t>
      </w:r>
      <w:r>
        <w:rPr>
          <w:rFonts w:ascii="Calibri" w:hAnsi="Calibri" w:cs="Calibri"/>
          <w:lang w:val="en-US"/>
        </w:rPr>
        <w:t>17</w:t>
      </w:r>
      <w:r w:rsidRPr="00A51A16">
        <w:rPr>
          <w:rFonts w:ascii="Calibri" w:hAnsi="Calibri" w:cs="Calibri"/>
          <w:lang w:val="en-US"/>
        </w:rPr>
        <w:t xml:space="preserve"> </w:t>
      </w:r>
      <w:r w:rsidR="007315BF">
        <w:rPr>
          <w:rFonts w:ascii="Calibri" w:hAnsi="Calibri" w:cs="Calibri"/>
          <w:lang w:val="en-US"/>
        </w:rPr>
        <w:t xml:space="preserve">primary literature </w:t>
      </w:r>
      <w:r w:rsidRPr="00A51A16">
        <w:rPr>
          <w:rFonts w:ascii="Calibri" w:hAnsi="Calibri" w:cs="Calibri"/>
          <w:lang w:val="en-US"/>
        </w:rPr>
        <w:t xml:space="preserve">papers </w:t>
      </w:r>
      <w:r w:rsidR="007315BF">
        <w:rPr>
          <w:rFonts w:ascii="Calibri" w:hAnsi="Calibri" w:cs="Calibri"/>
          <w:lang w:val="en-US"/>
        </w:rPr>
        <w:t xml:space="preserve">were included and 3 grey literature and public databases were included </w:t>
      </w:r>
      <w:r w:rsidRPr="00A51A16">
        <w:rPr>
          <w:rFonts w:ascii="Calibri" w:hAnsi="Calibri" w:cs="Calibri"/>
          <w:lang w:val="en-US"/>
        </w:rPr>
        <w:t xml:space="preserve">for analysis.  </w:t>
      </w:r>
    </w:p>
    <w:p w14:paraId="18E5261D" w14:textId="77777777" w:rsidR="009E0ED3" w:rsidRDefault="009E0ED3" w:rsidP="009E0ED3">
      <w:pPr>
        <w:pStyle w:val="NoSpacing"/>
        <w:rPr>
          <w:rFonts w:ascii="Calibri" w:hAnsi="Calibri" w:cs="Calibri"/>
          <w:lang w:val="en-US"/>
        </w:rPr>
      </w:pPr>
    </w:p>
    <w:p w14:paraId="29F3F4E9" w14:textId="35E86233" w:rsidR="009E0ED3" w:rsidRPr="00454136" w:rsidRDefault="009E0ED3" w:rsidP="009E0ED3">
      <w:pPr>
        <w:pStyle w:val="NoSpacing"/>
        <w:rPr>
          <w:rFonts w:ascii="Calibri" w:eastAsia="Times New Roman" w:hAnsi="Calibri" w:cs="Calibri"/>
          <w:color w:val="000000"/>
          <w:lang w:val="en-US"/>
        </w:rPr>
      </w:pPr>
      <w:r w:rsidRPr="00BA6B4C">
        <w:rPr>
          <w:rFonts w:ascii="Calibri" w:eastAsia="Times New Roman" w:hAnsi="Calibri" w:cs="Calibri"/>
          <w:color w:val="000000"/>
          <w:lang w:val="en-US"/>
        </w:rPr>
        <w:t xml:space="preserve">With the compiled data, each of the restoration locations </w:t>
      </w:r>
      <w:r w:rsidR="008053D0">
        <w:rPr>
          <w:rFonts w:ascii="Calibri" w:eastAsia="Times New Roman" w:hAnsi="Calibri" w:cs="Calibri"/>
          <w:color w:val="000000"/>
          <w:lang w:val="en-US"/>
        </w:rPr>
        <w:t xml:space="preserve">per data entry were assessed </w:t>
      </w:r>
      <w:r w:rsidRPr="00BA6B4C">
        <w:rPr>
          <w:rFonts w:ascii="Calibri" w:eastAsia="Times New Roman" w:hAnsi="Calibri" w:cs="Calibri"/>
          <w:color w:val="000000"/>
          <w:lang w:val="en-US"/>
        </w:rPr>
        <w:t xml:space="preserve">to identify and remove duplicate initiatives </w:t>
      </w:r>
      <w:r w:rsidR="008053D0">
        <w:rPr>
          <w:rFonts w:ascii="Calibri" w:eastAsia="Times New Roman" w:hAnsi="Calibri" w:cs="Calibri"/>
          <w:color w:val="000000"/>
          <w:lang w:val="en-US"/>
        </w:rPr>
        <w:t>and</w:t>
      </w:r>
      <w:r w:rsidRPr="00BA6B4C">
        <w:rPr>
          <w:rFonts w:ascii="Calibri" w:eastAsia="Times New Roman" w:hAnsi="Calibri" w:cs="Calibri"/>
          <w:color w:val="000000"/>
          <w:lang w:val="en-US"/>
        </w:rPr>
        <w:t xml:space="preserve"> avoid double counting</w:t>
      </w:r>
      <w:r w:rsidR="008053D0">
        <w:rPr>
          <w:rFonts w:ascii="Calibri" w:eastAsia="Times New Roman" w:hAnsi="Calibri" w:cs="Calibri"/>
          <w:color w:val="000000"/>
          <w:lang w:val="en-US"/>
        </w:rPr>
        <w:t xml:space="preserve"> [still ongoing]</w:t>
      </w:r>
      <w:r w:rsidRPr="00BA6B4C">
        <w:rPr>
          <w:rFonts w:ascii="Calibri" w:eastAsia="Times New Roman" w:hAnsi="Calibri" w:cs="Calibri"/>
          <w:color w:val="000000"/>
          <w:lang w:val="en-US"/>
        </w:rPr>
        <w:t xml:space="preserve">. </w:t>
      </w:r>
      <w:r w:rsidR="008053D0">
        <w:rPr>
          <w:rFonts w:ascii="Calibri" w:eastAsia="Times New Roman" w:hAnsi="Calibri" w:cs="Calibri"/>
          <w:color w:val="000000"/>
          <w:lang w:val="en-US"/>
        </w:rPr>
        <w:t>A</w:t>
      </w:r>
      <w:r w:rsidRPr="00BA6B4C">
        <w:rPr>
          <w:rFonts w:ascii="Calibri" w:eastAsia="Times New Roman" w:hAnsi="Calibri" w:cs="Calibri"/>
          <w:color w:val="000000"/>
          <w:lang w:val="en-US"/>
        </w:rPr>
        <w:t xml:space="preserve"> meta-analysis </w:t>
      </w:r>
      <w:r w:rsidR="008053D0">
        <w:rPr>
          <w:rFonts w:ascii="Calibri" w:eastAsia="Times New Roman" w:hAnsi="Calibri" w:cs="Calibri"/>
          <w:color w:val="000000"/>
          <w:lang w:val="en-US"/>
        </w:rPr>
        <w:t xml:space="preserve">was then conducted </w:t>
      </w:r>
      <w:r w:rsidRPr="00BA6B4C">
        <w:rPr>
          <w:rFonts w:ascii="Calibri" w:eastAsia="Times New Roman" w:hAnsi="Calibri" w:cs="Calibri"/>
          <w:color w:val="000000"/>
          <w:lang w:val="en-US"/>
        </w:rPr>
        <w:t xml:space="preserve">to determine the number of hectares restored by </w:t>
      </w:r>
      <w:r>
        <w:rPr>
          <w:rFonts w:ascii="Calibri" w:eastAsia="Times New Roman" w:hAnsi="Calibri" w:cs="Calibri"/>
          <w:color w:val="000000"/>
          <w:lang w:val="en-US"/>
        </w:rPr>
        <w:t xml:space="preserve">region, </w:t>
      </w:r>
      <w:r w:rsidRPr="00BA6B4C">
        <w:rPr>
          <w:rFonts w:ascii="Calibri" w:eastAsia="Times New Roman" w:hAnsi="Calibri" w:cs="Calibri"/>
          <w:color w:val="000000"/>
          <w:lang w:val="en-US"/>
        </w:rPr>
        <w:t xml:space="preserve">restoration type, ecosystem type and </w:t>
      </w:r>
      <w:r>
        <w:rPr>
          <w:rFonts w:ascii="Calibri" w:eastAsia="Times New Roman" w:hAnsi="Calibri" w:cs="Calibri"/>
          <w:color w:val="000000"/>
          <w:lang w:val="en-US"/>
        </w:rPr>
        <w:t>motive for restoration</w:t>
      </w:r>
      <w:r w:rsidRPr="00BA6B4C">
        <w:rPr>
          <w:rFonts w:ascii="Calibri" w:eastAsia="Times New Roman" w:hAnsi="Calibri" w:cs="Calibri"/>
          <w:color w:val="000000"/>
          <w:lang w:val="en-US"/>
        </w:rPr>
        <w:t xml:space="preserve"> in the periods 2000-2011, 2011-2014 (Bonn Challenge), 2014-2019 (NYDF).</w:t>
      </w:r>
      <w:r>
        <w:rPr>
          <w:rFonts w:ascii="Calibri" w:eastAsia="Times New Roman" w:hAnsi="Calibri" w:cs="Calibri"/>
          <w:color w:val="000000"/>
          <w:lang w:val="en-US"/>
        </w:rPr>
        <w:t xml:space="preserve"> </w:t>
      </w:r>
    </w:p>
    <w:p w14:paraId="0F076856" w14:textId="77777777" w:rsidR="009E0ED3" w:rsidRDefault="009E0ED3" w:rsidP="009E0ED3">
      <w:pPr>
        <w:pStyle w:val="NoSpacing"/>
        <w:rPr>
          <w:lang w:val="en-US"/>
        </w:rPr>
      </w:pPr>
    </w:p>
    <w:p w14:paraId="2A3A6EFB" w14:textId="794FF549" w:rsidR="009E0ED3" w:rsidRDefault="009E0ED3" w:rsidP="009E0ED3">
      <w:pPr>
        <w:pStyle w:val="NoSpacing"/>
        <w:rPr>
          <w:lang w:val="en-US"/>
        </w:rPr>
      </w:pPr>
      <w:r>
        <w:rPr>
          <w:lang w:val="en-US"/>
        </w:rPr>
        <w:t xml:space="preserve">The literature review findings </w:t>
      </w:r>
      <w:r w:rsidR="008053D0">
        <w:rPr>
          <w:lang w:val="en-US"/>
        </w:rPr>
        <w:t xml:space="preserve">[DRAFT – analysis not final] </w:t>
      </w:r>
      <w:r>
        <w:rPr>
          <w:lang w:val="en-US"/>
        </w:rPr>
        <w:t xml:space="preserve">indicate that we are not on track to meet the goal of restoring 150 </w:t>
      </w:r>
      <w:proofErr w:type="spellStart"/>
      <w:r>
        <w:rPr>
          <w:lang w:val="en-US"/>
        </w:rPr>
        <w:t>mha</w:t>
      </w:r>
      <w:proofErr w:type="spellEnd"/>
      <w:r>
        <w:rPr>
          <w:lang w:val="en-US"/>
        </w:rPr>
        <w:t xml:space="preserve"> of forest landscapes by 2020. Since 2000, approximately </w:t>
      </w:r>
      <w:r w:rsidR="00F764C6">
        <w:rPr>
          <w:lang w:val="en-US"/>
        </w:rPr>
        <w:t>93.1</w:t>
      </w:r>
      <w:r>
        <w:rPr>
          <w:lang w:val="en-US"/>
        </w:rPr>
        <w:t xml:space="preserve"> million hectares (</w:t>
      </w:r>
      <w:proofErr w:type="spellStart"/>
      <w:r>
        <w:rPr>
          <w:lang w:val="en-US"/>
        </w:rPr>
        <w:t>mha</w:t>
      </w:r>
      <w:proofErr w:type="spellEnd"/>
      <w:r>
        <w:rPr>
          <w:lang w:val="en-US"/>
        </w:rPr>
        <w:t xml:space="preserve">) of forest landscapes have </w:t>
      </w:r>
      <w:r w:rsidR="00F764C6">
        <w:rPr>
          <w:lang w:val="en-US"/>
        </w:rPr>
        <w:t>undergone restoration</w:t>
      </w:r>
      <w:r>
        <w:rPr>
          <w:lang w:val="en-US"/>
        </w:rPr>
        <w:t xml:space="preserve">, yet only </w:t>
      </w:r>
      <w:r w:rsidR="00F764C6">
        <w:rPr>
          <w:lang w:val="en-US"/>
        </w:rPr>
        <w:t>3.2</w:t>
      </w:r>
      <w:r>
        <w:rPr>
          <w:lang w:val="en-US"/>
        </w:rPr>
        <w:t xml:space="preserve"> </w:t>
      </w:r>
      <w:proofErr w:type="spellStart"/>
      <w:r>
        <w:rPr>
          <w:lang w:val="en-US"/>
        </w:rPr>
        <w:t>mha</w:t>
      </w:r>
      <w:proofErr w:type="spellEnd"/>
      <w:r>
        <w:rPr>
          <w:lang w:val="en-US"/>
        </w:rPr>
        <w:t xml:space="preserve"> </w:t>
      </w:r>
      <w:r w:rsidR="00F764C6">
        <w:rPr>
          <w:lang w:val="en-US"/>
        </w:rPr>
        <w:lastRenderedPageBreak/>
        <w:t>are under restoration</w:t>
      </w:r>
      <w:r>
        <w:rPr>
          <w:lang w:val="en-US"/>
        </w:rPr>
        <w:t xml:space="preserve"> since 2011 (</w:t>
      </w:r>
      <w:r w:rsidR="00580DA8">
        <w:rPr>
          <w:lang w:val="en-US"/>
        </w:rPr>
        <w:t xml:space="preserve">start of </w:t>
      </w:r>
      <w:r>
        <w:rPr>
          <w:lang w:val="en-US"/>
        </w:rPr>
        <w:t xml:space="preserve">the Bonn Challenge) and </w:t>
      </w:r>
      <w:r w:rsidR="00F764C6">
        <w:rPr>
          <w:lang w:val="en-US"/>
        </w:rPr>
        <w:t>286,700</w:t>
      </w:r>
      <w:r>
        <w:rPr>
          <w:lang w:val="en-US"/>
        </w:rPr>
        <w:t xml:space="preserve"> ha since 2014 (</w:t>
      </w:r>
      <w:r w:rsidR="00580DA8">
        <w:rPr>
          <w:lang w:val="en-US"/>
        </w:rPr>
        <w:t xml:space="preserve">launch of </w:t>
      </w:r>
      <w:r>
        <w:rPr>
          <w:lang w:val="en-US"/>
        </w:rPr>
        <w:t xml:space="preserve">the NYDF).  </w:t>
      </w:r>
    </w:p>
    <w:p w14:paraId="1EC04E74" w14:textId="77777777" w:rsidR="009E0ED3" w:rsidRDefault="009E0ED3" w:rsidP="009E0ED3">
      <w:pPr>
        <w:pStyle w:val="NoSpacing"/>
        <w:rPr>
          <w:lang w:val="en-US"/>
        </w:rPr>
      </w:pPr>
    </w:p>
    <w:p w14:paraId="528E859E" w14:textId="29B2F720" w:rsidR="009E0ED3" w:rsidRDefault="009E0ED3" w:rsidP="009E0ED3">
      <w:pPr>
        <w:pStyle w:val="NoSpacing"/>
      </w:pPr>
      <w:r>
        <w:rPr>
          <w:lang w:val="en-US"/>
        </w:rPr>
        <w:t xml:space="preserve">Of the </w:t>
      </w:r>
      <w:r w:rsidR="00F764C6">
        <w:rPr>
          <w:lang w:val="en-US"/>
        </w:rPr>
        <w:t>93.1</w:t>
      </w:r>
      <w:r>
        <w:rPr>
          <w:lang w:val="en-US"/>
        </w:rPr>
        <w:t xml:space="preserve"> </w:t>
      </w:r>
      <w:proofErr w:type="spellStart"/>
      <w:r w:rsidR="00F764C6">
        <w:rPr>
          <w:lang w:val="en-US"/>
        </w:rPr>
        <w:t>mha</w:t>
      </w:r>
      <w:proofErr w:type="spellEnd"/>
      <w:r>
        <w:rPr>
          <w:lang w:val="en-US"/>
        </w:rPr>
        <w:t xml:space="preserve">, </w:t>
      </w:r>
      <w:r w:rsidR="00580DA8">
        <w:rPr>
          <w:lang w:val="en-US"/>
        </w:rPr>
        <w:t>80</w:t>
      </w:r>
      <w:r w:rsidR="00F764C6">
        <w:rPr>
          <w:lang w:val="en-US"/>
        </w:rPr>
        <w:t xml:space="preserve"> </w:t>
      </w:r>
      <w:proofErr w:type="spellStart"/>
      <w:r w:rsidR="00F764C6">
        <w:rPr>
          <w:lang w:val="en-US"/>
        </w:rPr>
        <w:t>mha</w:t>
      </w:r>
      <w:proofErr w:type="spellEnd"/>
      <w:r w:rsidR="00F764C6">
        <w:rPr>
          <w:lang w:val="en-US"/>
        </w:rPr>
        <w:t xml:space="preserve"> </w:t>
      </w:r>
      <w:r w:rsidR="00580DA8">
        <w:rPr>
          <w:lang w:val="en-US"/>
        </w:rPr>
        <w:t>(86</w:t>
      </w:r>
      <w:r>
        <w:rPr>
          <w:lang w:val="en-US"/>
        </w:rPr>
        <w:t>%</w:t>
      </w:r>
      <w:r w:rsidR="00F764C6">
        <w:rPr>
          <w:lang w:val="en-US"/>
        </w:rPr>
        <w:t>)</w:t>
      </w:r>
      <w:r>
        <w:rPr>
          <w:lang w:val="en-US"/>
        </w:rPr>
        <w:t xml:space="preserve"> come from primary literature</w:t>
      </w:r>
      <w:r w:rsidR="00F764C6">
        <w:rPr>
          <w:lang w:val="en-US"/>
        </w:rPr>
        <w:t xml:space="preserve">, and </w:t>
      </w:r>
      <w:r w:rsidR="00580DA8">
        <w:rPr>
          <w:lang w:val="en-US"/>
        </w:rPr>
        <w:t>13.1</w:t>
      </w:r>
      <w:r w:rsidR="00F764C6">
        <w:rPr>
          <w:lang w:val="en-US"/>
        </w:rPr>
        <w:t xml:space="preserve"> </w:t>
      </w:r>
      <w:proofErr w:type="spellStart"/>
      <w:r w:rsidR="00F764C6">
        <w:rPr>
          <w:lang w:val="en-US"/>
        </w:rPr>
        <w:t>mha</w:t>
      </w:r>
      <w:proofErr w:type="spellEnd"/>
      <w:r w:rsidR="00F764C6">
        <w:rPr>
          <w:lang w:val="en-US"/>
        </w:rPr>
        <w:t xml:space="preserve"> </w:t>
      </w:r>
      <w:r w:rsidR="00580DA8">
        <w:rPr>
          <w:lang w:val="en-US"/>
        </w:rPr>
        <w:t>(14</w:t>
      </w:r>
      <w:r w:rsidR="00F764C6">
        <w:rPr>
          <w:lang w:val="en-US"/>
        </w:rPr>
        <w:t>%)</w:t>
      </w:r>
      <w:r>
        <w:rPr>
          <w:lang w:val="en-US"/>
        </w:rPr>
        <w:t xml:space="preserve"> from grey literature. Most restoration occurred in the early 2000s, however </w:t>
      </w:r>
      <w:r w:rsidR="006F2BBA">
        <w:rPr>
          <w:lang w:val="en-US"/>
        </w:rPr>
        <w:t>primary literature</w:t>
      </w:r>
      <w:r>
        <w:rPr>
          <w:lang w:val="en-US"/>
        </w:rPr>
        <w:t xml:space="preserve"> data will be skewed given that </w:t>
      </w:r>
      <w:r w:rsidR="006F2BBA">
        <w:rPr>
          <w:lang w:val="en-US"/>
        </w:rPr>
        <w:t>more time has passed to produce studies</w:t>
      </w:r>
      <w:r>
        <w:rPr>
          <w:lang w:val="en-US"/>
        </w:rPr>
        <w:t xml:space="preserve">. </w:t>
      </w:r>
      <w:r w:rsidR="00AE6587">
        <w:rPr>
          <w:lang w:val="en-US"/>
        </w:rPr>
        <w:t xml:space="preserve">The more recent grey literature is also skewed since only a small group of regions and countries were included in the various databases and reports. </w:t>
      </w:r>
      <w:r>
        <w:rPr>
          <w:lang w:val="en-US"/>
        </w:rPr>
        <w:t>A lack of contemporary studies is a major limitation with this analysis in reporting progress on NYDF Goal 5.</w:t>
      </w:r>
      <w:r w:rsidRPr="006D2B38">
        <w:t xml:space="preserve"> </w:t>
      </w:r>
    </w:p>
    <w:p w14:paraId="02ECB26D" w14:textId="77777777" w:rsidR="00AE6587" w:rsidRDefault="00AE6587" w:rsidP="009E0ED3">
      <w:pPr>
        <w:pStyle w:val="NoSpacing"/>
      </w:pPr>
    </w:p>
    <w:p w14:paraId="4D85A463" w14:textId="629D2F74" w:rsidR="00AE6587" w:rsidRDefault="00AE6587" w:rsidP="009E0ED3">
      <w:pPr>
        <w:pStyle w:val="NoSpacing"/>
      </w:pPr>
      <w:r>
        <w:t>Regionally, East Asia (China) had the highest number of areas restored (</w:t>
      </w:r>
      <w:r w:rsidR="00BB1AD0">
        <w:t>69.9</w:t>
      </w:r>
      <w:r>
        <w:t xml:space="preserve">Mha) since 2000, with most restoration (XX%) occuring as afforestation with timber species. Latin America and the EU also had significant restoration (XXmha and XXmha respectively), primarily as natural regeneration in Brazil (xx%) and woodlots (xx%) in the EU. </w:t>
      </w:r>
      <w:r w:rsidR="00BB1AD0">
        <w:t>Southeast Asia and Sub-Saharan Africa had moderate levels of restoration (xxmha and xxmha respectively).</w:t>
      </w:r>
    </w:p>
    <w:p w14:paraId="43D0CA92" w14:textId="77777777" w:rsidR="00BB1AD0" w:rsidRDefault="00BB1AD0" w:rsidP="009E0ED3">
      <w:pPr>
        <w:pStyle w:val="NoSpacing"/>
      </w:pPr>
    </w:p>
    <w:p w14:paraId="78835C2B" w14:textId="7B3D4EF8" w:rsidR="00580DA8" w:rsidRDefault="00BB1AD0" w:rsidP="009E0ED3">
      <w:pPr>
        <w:pStyle w:val="NoSpacing"/>
      </w:pPr>
      <w:r>
        <w:t>Since 2011</w:t>
      </w:r>
      <w:r w:rsidR="00580DA8">
        <w:t xml:space="preserve"> (start of the Bonn Challenge)</w:t>
      </w:r>
      <w:r>
        <w:t>, a majority of the restoration occured in Latin America, North America and Sub-Saharan Africa</w:t>
      </w:r>
      <w:r w:rsidR="00580DA8">
        <w:t>... And Since 2014</w:t>
      </w:r>
      <w:r w:rsidR="00D83051">
        <w:t>...</w:t>
      </w:r>
    </w:p>
    <w:p w14:paraId="56C5BF00" w14:textId="77777777" w:rsidR="00D83051" w:rsidRDefault="00D83051" w:rsidP="009E0ED3">
      <w:pPr>
        <w:pStyle w:val="NoSpacing"/>
      </w:pPr>
    </w:p>
    <w:p w14:paraId="13E80673" w14:textId="4FC6CF79" w:rsidR="00452EF3" w:rsidRDefault="00D83051" w:rsidP="009E0ED3">
      <w:pPr>
        <w:pStyle w:val="NoSpacing"/>
      </w:pPr>
      <w:del w:id="23" w:author="JWA" w:date="2019-06-12T11:03:00Z">
        <w:r w:rsidDel="00452EF3">
          <w:delText>According to ecosystem type...</w:delText>
        </w:r>
      </w:del>
      <w:ins w:id="24" w:author="JWA" w:date="2019-06-12T11:06:00Z">
        <w:r w:rsidR="00B967CD">
          <w:t>Between 2011 and 2013</w:t>
        </w:r>
      </w:ins>
      <w:ins w:id="25" w:author="JWA" w:date="2019-06-12T10:57:00Z">
        <w:r w:rsidR="00452EF3">
          <w:t xml:space="preserve">, </w:t>
        </w:r>
      </w:ins>
      <w:ins w:id="26" w:author="JWA" w:date="2019-06-12T10:58:00Z">
        <w:r w:rsidR="00452EF3">
          <w:t>restoration occured primarily in all temperate biomes</w:t>
        </w:r>
      </w:ins>
      <w:ins w:id="27" w:author="JWA" w:date="2019-06-12T10:59:00Z">
        <w:r w:rsidR="00452EF3">
          <w:t xml:space="preserve"> (grasslands – 1.43 mha, broadleaf </w:t>
        </w:r>
        <w:r w:rsidR="00452EF3">
          <w:t xml:space="preserve"> – 1.43 mha</w:t>
        </w:r>
        <w:r w:rsidR="00452EF3">
          <w:t xml:space="preserve"> and conifer forests </w:t>
        </w:r>
        <w:r w:rsidR="00452EF3">
          <w:t xml:space="preserve"> – 1.43 mha</w:t>
        </w:r>
        <w:r w:rsidR="00452EF3">
          <w:t>)</w:t>
        </w:r>
      </w:ins>
      <w:ins w:id="28" w:author="JWA" w:date="2019-06-12T10:58:00Z">
        <w:r w:rsidR="00452EF3">
          <w:t xml:space="preserve"> as well as tropical grasslands</w:t>
        </w:r>
      </w:ins>
      <w:ins w:id="29" w:author="JWA" w:date="2019-06-12T10:59:00Z">
        <w:r w:rsidR="00452EF3">
          <w:t xml:space="preserve"> (1.38 mha)</w:t>
        </w:r>
      </w:ins>
      <w:ins w:id="30" w:author="JWA" w:date="2019-06-12T10:58:00Z">
        <w:r w:rsidR="00452EF3">
          <w:t xml:space="preserve"> and moist tropical broadleaf forests</w:t>
        </w:r>
      </w:ins>
      <w:ins w:id="31" w:author="JWA" w:date="2019-06-12T10:59:00Z">
        <w:r w:rsidR="00452EF3">
          <w:t xml:space="preserve"> (0.77 mha). </w:t>
        </w:r>
      </w:ins>
      <w:ins w:id="32" w:author="JWA" w:date="2019-06-12T11:00:00Z">
        <w:r w:rsidR="00452EF3">
          <w:t xml:space="preserve"> These are followed by </w:t>
        </w:r>
      </w:ins>
      <w:ins w:id="33" w:author="JWA" w:date="2019-06-12T11:01:00Z">
        <w:r w:rsidR="00452EF3">
          <w:t>montane grasslands (0.74 mha), mangroves (0.68 mha), dry tropical broadleaf forests (0.39 mha) and tropical confier forests (0.</w:t>
        </w:r>
      </w:ins>
      <w:ins w:id="34" w:author="JWA" w:date="2019-06-12T11:03:00Z">
        <w:r w:rsidR="00452EF3">
          <w:t>0</w:t>
        </w:r>
      </w:ins>
      <w:ins w:id="35" w:author="JWA" w:date="2019-06-12T11:01:00Z">
        <w:r w:rsidR="00452EF3">
          <w:t xml:space="preserve">1 mha). </w:t>
        </w:r>
      </w:ins>
      <w:ins w:id="36" w:author="JWA" w:date="2019-06-12T11:02:00Z">
        <w:r w:rsidR="00452EF3">
          <w:t>Since 2014, these patterns are largely replicated, with the majority of restoration occuring in moist tropical broadleaf forets (0.19 mha) and montan</w:t>
        </w:r>
      </w:ins>
      <w:ins w:id="37" w:author="JWA" w:date="2019-06-12T11:03:00Z">
        <w:r w:rsidR="00452EF3">
          <w:t>e grasslands (0.08 mha)</w:t>
        </w:r>
      </w:ins>
      <w:ins w:id="38" w:author="JWA" w:date="2019-06-12T11:06:00Z">
        <w:r w:rsidR="00B967CD">
          <w:t>, though with notable increases in restoration in desert or arid regions (</w:t>
        </w:r>
      </w:ins>
      <w:ins w:id="39" w:author="JWA" w:date="2019-06-12T11:07:00Z">
        <w:r w:rsidR="00B967CD">
          <w:t xml:space="preserve">0.05 mha). </w:t>
        </w:r>
      </w:ins>
    </w:p>
    <w:p w14:paraId="24CD263A" w14:textId="19122EA6" w:rsidR="00D83051" w:rsidRDefault="00D83051" w:rsidP="009E0ED3">
      <w:pPr>
        <w:pStyle w:val="NoSpacing"/>
        <w:rPr>
          <w:ins w:id="40" w:author="JWA" w:date="2019-06-12T11:07:00Z"/>
        </w:rPr>
      </w:pPr>
    </w:p>
    <w:p w14:paraId="69945A0A" w14:textId="751B7E76" w:rsidR="00B967CD" w:rsidRDefault="00B967CD" w:rsidP="009E0ED3">
      <w:pPr>
        <w:pStyle w:val="NoSpacing"/>
        <w:rPr>
          <w:ins w:id="41" w:author="JWA" w:date="2019-06-12T11:10:00Z"/>
        </w:rPr>
      </w:pPr>
      <w:ins w:id="42" w:author="JWA" w:date="2019-06-12T11:07:00Z">
        <w:r>
          <w:t>Though it necessitates further analysis, the large contr</w:t>
        </w:r>
      </w:ins>
      <w:ins w:id="43" w:author="JWA" w:date="2019-06-12T11:08:00Z">
        <w:r>
          <w:t xml:space="preserve">itubtion that afforestration has to the overall amount of forest restored is of note. Anthropogenic climate change has </w:t>
        </w:r>
      </w:ins>
      <w:ins w:id="44" w:author="JWA" w:date="2019-06-12T11:09:00Z">
        <w:r>
          <w:t xml:space="preserve">potentially </w:t>
        </w:r>
      </w:ins>
      <w:ins w:id="45" w:author="JWA" w:date="2019-06-12T11:08:00Z">
        <w:r>
          <w:t xml:space="preserve">created new climate space </w:t>
        </w:r>
      </w:ins>
      <w:ins w:id="46" w:author="JWA" w:date="2019-06-12T11:09:00Z">
        <w:r>
          <w:t>for forests in regions of the globe—areas where forests can now grow where they could not previously due to biophysical limitatio</w:t>
        </w:r>
      </w:ins>
      <w:ins w:id="47" w:author="JWA" w:date="2019-06-12T11:10:00Z">
        <w:r>
          <w:t>ns such as precip</w:t>
        </w:r>
      </w:ins>
      <w:ins w:id="48" w:author="JWA" w:date="2019-06-12T11:12:00Z">
        <w:r>
          <w:t>itation</w:t>
        </w:r>
      </w:ins>
      <w:ins w:id="49" w:author="JWA" w:date="2019-06-12T11:11:00Z">
        <w:r>
          <w:t xml:space="preserve"> or temperature.</w:t>
        </w:r>
      </w:ins>
      <w:ins w:id="50" w:author="JWA" w:date="2019-06-12T11:12:00Z">
        <w:r w:rsidR="000C716E">
          <w:t xml:space="preserve"> The large </w:t>
        </w:r>
      </w:ins>
      <w:ins w:id="51" w:author="JWA" w:date="2019-06-12T11:13:00Z">
        <w:r w:rsidR="000C716E">
          <w:t>contributions to overall restored area in regions such as grasslands and arid systems support this hypothesis.</w:t>
        </w:r>
      </w:ins>
      <w:ins w:id="52" w:author="JWA" w:date="2019-06-12T11:11:00Z">
        <w:r>
          <w:t xml:space="preserve"> However, these new climate spaces are likely to be far more variable and less res</w:t>
        </w:r>
      </w:ins>
      <w:ins w:id="53" w:author="JWA" w:date="2019-06-12T11:13:00Z">
        <w:r w:rsidR="000C716E">
          <w:t>iliant</w:t>
        </w:r>
      </w:ins>
      <w:ins w:id="54" w:author="JWA" w:date="2019-06-12T11:11:00Z">
        <w:r>
          <w:t xml:space="preserve"> tha</w:t>
        </w:r>
      </w:ins>
      <w:ins w:id="55" w:author="JWA" w:date="2019-06-12T11:13:00Z">
        <w:r w:rsidR="000C716E">
          <w:t>n</w:t>
        </w:r>
      </w:ins>
      <w:ins w:id="56" w:author="JWA" w:date="2019-06-12T11:11:00Z">
        <w:r>
          <w:t xml:space="preserve"> </w:t>
        </w:r>
      </w:ins>
      <w:ins w:id="57" w:author="JWA" w:date="2019-06-12T11:14:00Z">
        <w:r w:rsidR="000C716E">
          <w:t xml:space="preserve">existing </w:t>
        </w:r>
      </w:ins>
      <w:ins w:id="58" w:author="JWA" w:date="2019-06-12T11:11:00Z">
        <w:r>
          <w:t xml:space="preserve">forest </w:t>
        </w:r>
      </w:ins>
      <w:ins w:id="59" w:author="JWA" w:date="2019-06-12T11:14:00Z">
        <w:r w:rsidR="000C716E">
          <w:t>climate space</w:t>
        </w:r>
      </w:ins>
      <w:ins w:id="60" w:author="JWA" w:date="2019-06-12T11:11:00Z">
        <w:r>
          <w:t>, meaning forests in these spaces are likely more vulnerable to climate perturbations and disturbance</w:t>
        </w:r>
      </w:ins>
      <w:ins w:id="61" w:author="JWA" w:date="2019-06-12T11:14:00Z">
        <w:r w:rsidR="000C716E">
          <w:t xml:space="preserve">s thus endangering any carbon offset gains. </w:t>
        </w:r>
      </w:ins>
      <w:bookmarkStart w:id="62" w:name="_GoBack"/>
      <w:bookmarkEnd w:id="62"/>
      <w:ins w:id="63" w:author="JWA" w:date="2019-06-12T11:11:00Z">
        <w:r>
          <w:t xml:space="preserve"> </w:t>
        </w:r>
      </w:ins>
    </w:p>
    <w:p w14:paraId="444E4A3A" w14:textId="77777777" w:rsidR="00B967CD" w:rsidRDefault="00B967CD" w:rsidP="009E0ED3">
      <w:pPr>
        <w:pStyle w:val="NoSpacing"/>
      </w:pPr>
    </w:p>
    <w:p w14:paraId="533BF264" w14:textId="77170C17" w:rsidR="00D83051" w:rsidRDefault="00D83051" w:rsidP="009E0ED3">
      <w:pPr>
        <w:pStyle w:val="NoSpacing"/>
      </w:pPr>
      <w:r>
        <w:t>Based on these findings... [discussion]</w:t>
      </w:r>
    </w:p>
    <w:p w14:paraId="4CC123AE" w14:textId="77777777" w:rsidR="006F2BBA" w:rsidRDefault="006F2BBA" w:rsidP="009E0ED3">
      <w:pPr>
        <w:pStyle w:val="NoSpacing"/>
      </w:pPr>
    </w:p>
    <w:p w14:paraId="387E2260" w14:textId="36FDD2DA" w:rsidR="00F13CFD" w:rsidRDefault="00580DA8" w:rsidP="00C9441C">
      <w:pPr>
        <w:rPr>
          <w:rFonts w:ascii="Calibri" w:eastAsia="Calibri" w:hAnsi="Calibri"/>
        </w:rPr>
      </w:pPr>
      <w:r w:rsidRPr="00580DA8">
        <w:rPr>
          <w:rFonts w:ascii="Calibri" w:eastAsia="Calibri" w:hAnsi="Calibri"/>
          <w:noProof/>
        </w:rPr>
        <w:lastRenderedPageBreak/>
        <w:drawing>
          <wp:inline distT="0" distB="0" distL="0" distR="0" wp14:anchorId="428ECE36" wp14:editId="60F472CD">
            <wp:extent cx="5972810" cy="3583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583940"/>
                    </a:xfrm>
                    <a:prstGeom prst="rect">
                      <a:avLst/>
                    </a:prstGeom>
                  </pic:spPr>
                </pic:pic>
              </a:graphicData>
            </a:graphic>
          </wp:inline>
        </w:drawing>
      </w:r>
    </w:p>
    <w:p w14:paraId="76130775" w14:textId="23F0BE05" w:rsidR="00580DA8" w:rsidRDefault="00580DA8" w:rsidP="00C9441C">
      <w:pPr>
        <w:rPr>
          <w:rFonts w:ascii="Calibri" w:eastAsia="Calibri" w:hAnsi="Calibri"/>
        </w:rPr>
      </w:pPr>
      <w:r w:rsidRPr="00580DA8">
        <w:rPr>
          <w:rFonts w:ascii="Calibri" w:eastAsia="Calibri" w:hAnsi="Calibri"/>
          <w:noProof/>
        </w:rPr>
        <w:drawing>
          <wp:inline distT="0" distB="0" distL="0" distR="0" wp14:anchorId="65B68C2C" wp14:editId="724E82EA">
            <wp:extent cx="5972810" cy="358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583940"/>
                    </a:xfrm>
                    <a:prstGeom prst="rect">
                      <a:avLst/>
                    </a:prstGeom>
                  </pic:spPr>
                </pic:pic>
              </a:graphicData>
            </a:graphic>
          </wp:inline>
        </w:drawing>
      </w:r>
    </w:p>
    <w:p w14:paraId="64AAFE81" w14:textId="77777777" w:rsidR="00580DA8" w:rsidRDefault="00580DA8" w:rsidP="00C9441C">
      <w:pPr>
        <w:rPr>
          <w:rFonts w:ascii="Calibri" w:eastAsia="Calibri" w:hAnsi="Calibri"/>
        </w:rPr>
      </w:pPr>
    </w:p>
    <w:p w14:paraId="2E2117C5" w14:textId="1041E170" w:rsidR="00580DA8" w:rsidRDefault="00580DA8" w:rsidP="00C9441C">
      <w:pPr>
        <w:rPr>
          <w:rFonts w:ascii="Calibri" w:eastAsia="Calibri" w:hAnsi="Calibri"/>
        </w:rPr>
      </w:pPr>
      <w:r w:rsidRPr="00580DA8">
        <w:rPr>
          <w:rFonts w:ascii="Calibri" w:eastAsia="Calibri" w:hAnsi="Calibri"/>
          <w:noProof/>
        </w:rPr>
        <w:lastRenderedPageBreak/>
        <w:drawing>
          <wp:inline distT="0" distB="0" distL="0" distR="0" wp14:anchorId="4A723F88" wp14:editId="3A3C625A">
            <wp:extent cx="5972810" cy="358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583940"/>
                    </a:xfrm>
                    <a:prstGeom prst="rect">
                      <a:avLst/>
                    </a:prstGeom>
                  </pic:spPr>
                </pic:pic>
              </a:graphicData>
            </a:graphic>
          </wp:inline>
        </w:drawing>
      </w:r>
    </w:p>
    <w:p w14:paraId="5754E801" w14:textId="77777777" w:rsidR="00580DA8" w:rsidRDefault="00580DA8" w:rsidP="00C9441C">
      <w:pPr>
        <w:rPr>
          <w:rFonts w:ascii="Calibri" w:eastAsia="Calibri" w:hAnsi="Calibri"/>
        </w:rPr>
      </w:pPr>
    </w:p>
    <w:p w14:paraId="78AC6824" w14:textId="77777777" w:rsidR="00883EFA" w:rsidRDefault="00883EFA" w:rsidP="00883EFA">
      <w:pPr>
        <w:rPr>
          <w:rFonts w:ascii="Calibri" w:eastAsia="Calibri" w:hAnsi="Calibri"/>
          <w:color w:val="2F5496"/>
        </w:rPr>
      </w:pPr>
    </w:p>
    <w:p w14:paraId="3B44F86D" w14:textId="77777777" w:rsidR="00F13CFD" w:rsidRDefault="00883EFA" w:rsidP="00331354">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1.2: Tree cover gain (ha)</w:t>
      </w:r>
    </w:p>
    <w:p w14:paraId="152B4837" w14:textId="77777777" w:rsidR="00F13CFD" w:rsidRDefault="00F13CFD" w:rsidP="00331354">
      <w:pPr>
        <w:rPr>
          <w:rFonts w:ascii="Calibri" w:hAnsi="Calibri"/>
        </w:rPr>
      </w:pPr>
    </w:p>
    <w:p w14:paraId="41B1213E" w14:textId="551946F7" w:rsidR="004647E9" w:rsidRDefault="004647E9" w:rsidP="00331354">
      <w:pPr>
        <w:rPr>
          <w:rFonts w:ascii="Calibri" w:hAnsi="Calibri"/>
        </w:rPr>
      </w:pPr>
      <w:r>
        <w:rPr>
          <w:rFonts w:ascii="Calibri" w:hAnsi="Calibri"/>
        </w:rPr>
        <w:t>The findings presented under this indicator present a systematic approach for monitoring the biophysical progress – specifically vegetation cover – around forest landscape restoration</w:t>
      </w:r>
      <w:r w:rsidR="000A6B3E">
        <w:rPr>
          <w:rFonts w:ascii="Calibri" w:hAnsi="Calibri"/>
        </w:rPr>
        <w:t xml:space="preserve"> proposed by a team of researchers from the World Resources Institute, in consultation with the NYDF Assessment Partners and Goals 1 &amp; 5 Expert Working Group</w:t>
      </w:r>
      <w:r>
        <w:rPr>
          <w:rFonts w:ascii="Calibri" w:hAnsi="Calibri"/>
        </w:rPr>
        <w:t xml:space="preserve">. It draws on three methods and data outputs that are considered </w:t>
      </w:r>
      <w:r w:rsidRPr="004647E9">
        <w:rPr>
          <w:rFonts w:ascii="Calibri" w:hAnsi="Calibri"/>
        </w:rPr>
        <w:t xml:space="preserve">the best-available for monitoring biophysical progress on restoration: Collect Earth, </w:t>
      </w:r>
      <w:bookmarkStart w:id="64" w:name="_Hlk9417714"/>
      <w:r w:rsidRPr="004647E9">
        <w:rPr>
          <w:rFonts w:ascii="Calibri" w:hAnsi="Calibri"/>
        </w:rPr>
        <w:t>University of Maryland GLAD tree cover gain</w:t>
      </w:r>
      <w:bookmarkEnd w:id="64"/>
      <w:r w:rsidRPr="004647E9">
        <w:rPr>
          <w:rFonts w:ascii="Calibri" w:hAnsi="Calibri"/>
        </w:rPr>
        <w:t xml:space="preserve">, and </w:t>
      </w:r>
      <w:proofErr w:type="spellStart"/>
      <w:r w:rsidRPr="004647E9">
        <w:rPr>
          <w:rFonts w:ascii="Calibri" w:hAnsi="Calibri"/>
        </w:rPr>
        <w:t>Trends.Earth</w:t>
      </w:r>
      <w:proofErr w:type="spellEnd"/>
      <w:r w:rsidRPr="004647E9">
        <w:rPr>
          <w:rFonts w:ascii="Calibri" w:hAnsi="Calibri"/>
        </w:rPr>
        <w:t>.</w:t>
      </w:r>
      <w:r>
        <w:rPr>
          <w:rFonts w:ascii="Calibri" w:hAnsi="Calibri"/>
        </w:rPr>
        <w:t xml:space="preserve"> While these datasets all face individually limitations, we demonstrate their ability and complementarity in being able to provide a comprehensive view of progress by applying the approach using the Mekong Region as a case study.  </w:t>
      </w:r>
    </w:p>
    <w:p w14:paraId="09F8A0AB" w14:textId="77777777" w:rsidR="004647E9" w:rsidRPr="00331354" w:rsidRDefault="004647E9" w:rsidP="004647E9">
      <w:pPr>
        <w:pStyle w:val="BoxHighlightText"/>
        <w:rPr>
          <w:b/>
        </w:rPr>
      </w:pPr>
      <w:r w:rsidRPr="00331354">
        <w:rPr>
          <w:b/>
        </w:rPr>
        <w:t>Box X: Tools for monitoring restoration</w:t>
      </w:r>
    </w:p>
    <w:p w14:paraId="22387865" w14:textId="0CA58583" w:rsidR="004647E9" w:rsidRDefault="004647E9" w:rsidP="004647E9">
      <w:pPr>
        <w:pStyle w:val="BoxHighlightText"/>
      </w:pPr>
      <w:r>
        <w:t xml:space="preserve">Collect Earth </w:t>
      </w:r>
      <w:r w:rsidRPr="00D573AD">
        <w:rPr>
          <w:highlight w:val="yellow"/>
        </w:rPr>
        <w:t>– add short description</w:t>
      </w:r>
    </w:p>
    <w:p w14:paraId="71881549" w14:textId="15491F87" w:rsidR="004647E9" w:rsidRDefault="004647E9" w:rsidP="004647E9">
      <w:pPr>
        <w:pStyle w:val="BoxHighlightText"/>
      </w:pPr>
      <w:r>
        <w:t xml:space="preserve">University of Maryland GLAD </w:t>
      </w:r>
      <w:r w:rsidRPr="00D573AD">
        <w:rPr>
          <w:highlight w:val="yellow"/>
        </w:rPr>
        <w:t>– add short description</w:t>
      </w:r>
    </w:p>
    <w:p w14:paraId="44589496" w14:textId="0504FEB8" w:rsidR="004647E9" w:rsidRPr="00331354" w:rsidRDefault="004647E9" w:rsidP="004647E9">
      <w:pPr>
        <w:pStyle w:val="BoxHighlightText"/>
      </w:pPr>
      <w:proofErr w:type="spellStart"/>
      <w:r>
        <w:t>Trends.Earth</w:t>
      </w:r>
      <w:proofErr w:type="spellEnd"/>
      <w:r>
        <w:t xml:space="preserve"> </w:t>
      </w:r>
      <w:r w:rsidRPr="00D573AD">
        <w:rPr>
          <w:highlight w:val="yellow"/>
        </w:rPr>
        <w:t>– add short description</w:t>
      </w:r>
    </w:p>
    <w:p w14:paraId="0CDDD20C" w14:textId="77777777" w:rsidR="00F13CFD" w:rsidRDefault="00F13CFD" w:rsidP="00331354">
      <w:pPr>
        <w:rPr>
          <w:rFonts w:ascii="Calibri" w:hAnsi="Calibri"/>
        </w:rPr>
      </w:pPr>
    </w:p>
    <w:p w14:paraId="4CFC6F73" w14:textId="1FB4D5F1" w:rsidR="000A6B3E" w:rsidRPr="000A6B3E" w:rsidRDefault="000A6B3E" w:rsidP="000A6B3E">
      <w:pPr>
        <w:pStyle w:val="Heading3"/>
        <w:rPr>
          <w:rFonts w:ascii="Calibri" w:eastAsiaTheme="minorHAnsi" w:hAnsi="Calibri" w:cs="Times New Roman"/>
          <w:color w:val="auto"/>
        </w:rPr>
      </w:pPr>
      <w:r w:rsidRPr="000A6B3E">
        <w:rPr>
          <w:rFonts w:ascii="Calibri" w:eastAsiaTheme="minorHAnsi" w:hAnsi="Calibri" w:cs="Times New Roman"/>
          <w:color w:val="auto"/>
          <w:highlight w:val="yellow"/>
        </w:rPr>
        <w:t>Add on the role of bottom up monitoring – ask CI and CIFOR?</w:t>
      </w:r>
    </w:p>
    <w:p w14:paraId="0B4C6D0A" w14:textId="77777777" w:rsidR="000A6B3E" w:rsidRPr="000A6B3E" w:rsidRDefault="000A6B3E" w:rsidP="000A6B3E"/>
    <w:p w14:paraId="44E98D58" w14:textId="3AB2D593" w:rsidR="000A6B3E" w:rsidRDefault="000A6B3E" w:rsidP="000A6B3E">
      <w:pPr>
        <w:pStyle w:val="Heading3"/>
      </w:pPr>
      <w:r>
        <w:t xml:space="preserve">Setting a baseline for monitoring restoration </w:t>
      </w:r>
    </w:p>
    <w:p w14:paraId="0C1C74A0" w14:textId="77777777" w:rsidR="000A6B3E" w:rsidRPr="000A6B3E" w:rsidRDefault="000A6B3E" w:rsidP="000A6B3E"/>
    <w:p w14:paraId="012C7758" w14:textId="43E03F01" w:rsidR="00331354" w:rsidRPr="00331354" w:rsidRDefault="00331354" w:rsidP="00331354">
      <w:pPr>
        <w:rPr>
          <w:rFonts w:ascii="Calibri" w:hAnsi="Calibri"/>
        </w:rPr>
      </w:pPr>
      <w:commentRangeStart w:id="65"/>
      <w:r w:rsidRPr="00331354">
        <w:rPr>
          <w:rFonts w:ascii="Calibri" w:hAnsi="Calibri"/>
        </w:rPr>
        <w:lastRenderedPageBreak/>
        <w:t xml:space="preserve">In 2016, the </w:t>
      </w:r>
      <w:commentRangeEnd w:id="65"/>
      <w:r w:rsidR="008053D0">
        <w:rPr>
          <w:rStyle w:val="CommentReference"/>
        </w:rPr>
        <w:commentReference w:id="65"/>
      </w:r>
      <w:r w:rsidRPr="00331354">
        <w:rPr>
          <w:rFonts w:ascii="Calibri" w:hAnsi="Calibri"/>
        </w:rPr>
        <w:t xml:space="preserve">Food and Agriculture Organization of the United Nations (FAO) led a study that identified 467 million hectares of forest in dryland biomes that had never been reported before, comprising a 9-percent increase in global forest cover </w:t>
      </w:r>
      <w:r>
        <w:rPr>
          <w:rFonts w:ascii="Calibri" w:hAnsi="Calibri"/>
        </w:rPr>
        <w:t>estimates.</w:t>
      </w:r>
      <w:r>
        <w:rPr>
          <w:rStyle w:val="FootnoteReference"/>
          <w:rFonts w:ascii="Calibri" w:hAnsi="Calibri"/>
        </w:rPr>
        <w:footnoteReference w:id="20"/>
      </w:r>
      <w:r w:rsidRPr="00331354">
        <w:rPr>
          <w:rFonts w:ascii="Calibri" w:hAnsi="Calibri"/>
        </w:rPr>
        <w:t xml:space="preserve"> This study was conducted via a series of regional Collect Earth </w:t>
      </w:r>
      <w:proofErr w:type="spellStart"/>
      <w:r w:rsidRPr="00331354">
        <w:rPr>
          <w:rFonts w:ascii="Calibri" w:hAnsi="Calibri"/>
        </w:rPr>
        <w:t>mapathons</w:t>
      </w:r>
      <w:proofErr w:type="spellEnd"/>
      <w:r>
        <w:rPr>
          <w:rFonts w:ascii="Calibri" w:hAnsi="Calibri"/>
        </w:rPr>
        <w:t xml:space="preserve"> (</w:t>
      </w:r>
      <w:r w:rsidRPr="00331354">
        <w:rPr>
          <w:rFonts w:ascii="Calibri" w:hAnsi="Calibri"/>
          <w:b/>
        </w:rPr>
        <w:t>Box X</w:t>
      </w:r>
      <w:r>
        <w:rPr>
          <w:rFonts w:ascii="Calibri" w:hAnsi="Calibri"/>
        </w:rPr>
        <w:t>)</w:t>
      </w:r>
      <w:r w:rsidRPr="00331354">
        <w:rPr>
          <w:rFonts w:ascii="Calibri" w:hAnsi="Calibri"/>
        </w:rPr>
        <w:t xml:space="preserve">, which generated a global database of nearly 500,000 sample points recording land use/land cover type, tree cover, tree count, and other variables using imagery for approximately the year 2014. While the data collection process was designed to focus on dryland biomes, the </w:t>
      </w:r>
      <w:proofErr w:type="spellStart"/>
      <w:r w:rsidRPr="00331354">
        <w:rPr>
          <w:rFonts w:ascii="Calibri" w:hAnsi="Calibri"/>
        </w:rPr>
        <w:t>mapathons</w:t>
      </w:r>
      <w:proofErr w:type="spellEnd"/>
      <w:r w:rsidRPr="00331354">
        <w:rPr>
          <w:rFonts w:ascii="Calibri" w:hAnsi="Calibri"/>
        </w:rPr>
        <w:t xml:space="preserve"> actually collected data for all biomes globally and the resultant database provides one of the few snapshots of the status of land use/land cover and tree cover worldwide, particularly for trees outside the forest.  However, this database contains limited information on land use/land cover change from previous years and no information on tree cover change.  As such, the data do not provide insight into change in these statistics over time, which would indicate progress on restoration.  However, they do set a baseline for the year that the NYDF was implemented, which could be revisited in the future to identify progress on restoration.  </w:t>
      </w:r>
    </w:p>
    <w:p w14:paraId="2287689F" w14:textId="77777777" w:rsidR="004647E9" w:rsidRDefault="004647E9" w:rsidP="00331354">
      <w:pPr>
        <w:rPr>
          <w:rFonts w:ascii="Calibri" w:hAnsi="Calibri"/>
        </w:rPr>
      </w:pPr>
    </w:p>
    <w:p w14:paraId="2973BCFF" w14:textId="58263E81" w:rsidR="000A6B3E" w:rsidRDefault="00331354" w:rsidP="00331354">
      <w:pPr>
        <w:rPr>
          <w:rFonts w:ascii="Calibri" w:hAnsi="Calibri"/>
        </w:rPr>
      </w:pPr>
      <w:r w:rsidRPr="00331354">
        <w:rPr>
          <w:rFonts w:ascii="Calibri" w:hAnsi="Calibri"/>
        </w:rPr>
        <w:t>The results indicate the significance of capturing data on trees outside the forest to provide a comprehensive picture of tree cover and restoration efforts, which include many areas that are not “traditional” forest cover (i.e., areas of land greater than 0.5 hectares, with trees higher than 5 m and canopy cover greater than</w:t>
      </w:r>
      <w:r>
        <w:rPr>
          <w:rFonts w:ascii="Calibri" w:hAnsi="Calibri"/>
        </w:rPr>
        <w:t xml:space="preserve"> 10 percent, by FAO definition), </w:t>
      </w:r>
      <w:r w:rsidRPr="00331354">
        <w:rPr>
          <w:rFonts w:ascii="Calibri" w:hAnsi="Calibri"/>
        </w:rPr>
        <w:t>such as tree cover integrated with croplands and grasslands.</w:t>
      </w:r>
      <w:r>
        <w:rPr>
          <w:rStyle w:val="FootnoteReference"/>
          <w:rFonts w:ascii="Calibri" w:hAnsi="Calibri"/>
        </w:rPr>
        <w:footnoteReference w:id="21"/>
      </w:r>
    </w:p>
    <w:p w14:paraId="45C45828" w14:textId="77777777" w:rsidR="000A6B3E" w:rsidRPr="00331354" w:rsidRDefault="000A6B3E" w:rsidP="00331354">
      <w:pPr>
        <w:rPr>
          <w:rFonts w:ascii="Calibri" w:hAnsi="Calibri"/>
        </w:rPr>
      </w:pPr>
    </w:p>
    <w:p w14:paraId="5637D35A" w14:textId="6993A8F1" w:rsidR="00331354" w:rsidRPr="00331354" w:rsidRDefault="00331354" w:rsidP="00331354">
      <w:pPr>
        <w:keepLines/>
        <w:rPr>
          <w:rFonts w:ascii="Calibri" w:hAnsi="Calibri"/>
        </w:rPr>
      </w:pPr>
      <w:r w:rsidRPr="00331354">
        <w:rPr>
          <w:rFonts w:ascii="Calibri" w:hAnsi="Calibri"/>
        </w:rPr>
        <w:t xml:space="preserve">These baseline data are shown in </w:t>
      </w:r>
      <w:r w:rsidRPr="00047FC6">
        <w:rPr>
          <w:rFonts w:ascii="Calibri" w:hAnsi="Calibri"/>
          <w:b/>
        </w:rPr>
        <w:t>Table X</w:t>
      </w:r>
      <w:r w:rsidRPr="00331354">
        <w:rPr>
          <w:rFonts w:ascii="Calibri" w:hAnsi="Calibri"/>
        </w:rPr>
        <w:t xml:space="preserve">, summarized by major geographic region and the average percent tree cover per hectare for the six IPCC categories of land use/land cover.  The results demonstrate that tree cover can be prevalent on land uses outside of forests. For example, in North America, tree cover on settlements averages more than 16 percent, and tree cover on croplands in Africa and Asia averages more than 6 percent. </w:t>
      </w:r>
    </w:p>
    <w:p w14:paraId="36B3FA20" w14:textId="016F4687" w:rsidR="00331354" w:rsidRPr="000A6B3E" w:rsidRDefault="00331354" w:rsidP="00331354">
      <w:pPr>
        <w:pStyle w:val="Caption"/>
        <w:keepNext/>
        <w:rPr>
          <w:i/>
        </w:rPr>
      </w:pPr>
      <w:r w:rsidRPr="000A6B3E">
        <w:rPr>
          <w:b/>
          <w:i/>
        </w:rPr>
        <w:lastRenderedPageBreak/>
        <w:t xml:space="preserve">Table </w:t>
      </w:r>
      <w:r w:rsidRPr="000A6B3E">
        <w:rPr>
          <w:b/>
          <w:i/>
          <w:noProof/>
        </w:rPr>
        <w:t>X</w:t>
      </w:r>
      <w:r w:rsidRPr="000A6B3E">
        <w:rPr>
          <w:i/>
        </w:rPr>
        <w:t xml:space="preserve">. Average percent tree cover per hectare per land use type and geographic region, as aggregated from FAO’s Global Collect Earth database, 2014. </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170"/>
        <w:gridCol w:w="855"/>
        <w:gridCol w:w="855"/>
        <w:gridCol w:w="855"/>
        <w:gridCol w:w="855"/>
        <w:gridCol w:w="855"/>
        <w:gridCol w:w="855"/>
        <w:gridCol w:w="1170"/>
      </w:tblGrid>
      <w:tr w:rsidR="00331354" w:rsidRPr="0085587E" w14:paraId="6ACEF8E8" w14:textId="77777777" w:rsidTr="001E565B">
        <w:trPr>
          <w:trHeight w:val="439"/>
        </w:trPr>
        <w:tc>
          <w:tcPr>
            <w:tcW w:w="1885" w:type="dxa"/>
            <w:vMerge w:val="restart"/>
            <w:shd w:val="clear" w:color="D9E1F2" w:fill="D9E1F2"/>
            <w:noWrap/>
            <w:vAlign w:val="bottom"/>
            <w:hideMark/>
          </w:tcPr>
          <w:p w14:paraId="318F784A" w14:textId="77777777" w:rsidR="00331354" w:rsidRPr="0085587E" w:rsidRDefault="00331354" w:rsidP="001E565B">
            <w:pPr>
              <w:keepNext/>
              <w:keepLines/>
              <w:rPr>
                <w:rFonts w:eastAsia="Times New Roman" w:cstheme="minorHAnsi"/>
                <w:b/>
                <w:bCs/>
                <w:color w:val="000000"/>
                <w:sz w:val="18"/>
                <w:szCs w:val="18"/>
              </w:rPr>
            </w:pPr>
            <w:r>
              <w:rPr>
                <w:rFonts w:eastAsia="Times New Roman" w:cstheme="minorHAnsi"/>
                <w:b/>
                <w:bCs/>
                <w:color w:val="000000"/>
                <w:sz w:val="18"/>
                <w:szCs w:val="18"/>
              </w:rPr>
              <w:t>Region</w:t>
            </w:r>
          </w:p>
        </w:tc>
        <w:tc>
          <w:tcPr>
            <w:tcW w:w="1170" w:type="dxa"/>
            <w:vMerge w:val="restart"/>
            <w:shd w:val="clear" w:color="D9E1F2" w:fill="D9E1F2"/>
            <w:vAlign w:val="bottom"/>
            <w:hideMark/>
          </w:tcPr>
          <w:p w14:paraId="6806807A" w14:textId="77777777" w:rsidR="00331354" w:rsidRPr="0085587E" w:rsidRDefault="00331354" w:rsidP="001E565B">
            <w:pPr>
              <w:keepNext/>
              <w:keepLines/>
              <w:jc w:val="center"/>
              <w:rPr>
                <w:rFonts w:eastAsia="Times New Roman" w:cstheme="minorHAnsi"/>
                <w:b/>
                <w:bCs/>
                <w:color w:val="000000"/>
                <w:sz w:val="18"/>
                <w:szCs w:val="18"/>
              </w:rPr>
            </w:pPr>
            <w:r>
              <w:rPr>
                <w:rFonts w:eastAsia="Times New Roman" w:cstheme="minorHAnsi"/>
                <w:b/>
                <w:bCs/>
                <w:color w:val="000000"/>
                <w:sz w:val="18"/>
                <w:szCs w:val="18"/>
              </w:rPr>
              <w:t>No.</w:t>
            </w:r>
            <w:r w:rsidRPr="0085587E">
              <w:rPr>
                <w:rFonts w:eastAsia="Times New Roman" w:cstheme="minorHAnsi"/>
                <w:b/>
                <w:bCs/>
                <w:color w:val="000000"/>
                <w:sz w:val="18"/>
                <w:szCs w:val="18"/>
              </w:rPr>
              <w:t xml:space="preserve"> sample plots</w:t>
            </w:r>
          </w:p>
        </w:tc>
        <w:tc>
          <w:tcPr>
            <w:tcW w:w="5130" w:type="dxa"/>
            <w:gridSpan w:val="6"/>
            <w:shd w:val="clear" w:color="D9E1F2" w:fill="D9E1F2"/>
            <w:noWrap/>
            <w:vAlign w:val="bottom"/>
            <w:hideMark/>
          </w:tcPr>
          <w:p w14:paraId="5C7BC11A" w14:textId="77777777" w:rsidR="00331354" w:rsidRPr="0085587E" w:rsidRDefault="00331354" w:rsidP="001E565B">
            <w:pPr>
              <w:keepNext/>
              <w:keepLines/>
              <w:jc w:val="center"/>
              <w:rPr>
                <w:rFonts w:eastAsia="Times New Roman" w:cstheme="minorHAnsi"/>
                <w:b/>
                <w:bCs/>
                <w:color w:val="000000"/>
                <w:sz w:val="18"/>
                <w:szCs w:val="18"/>
              </w:rPr>
            </w:pPr>
            <w:r w:rsidRPr="0085587E">
              <w:rPr>
                <w:rFonts w:eastAsia="Times New Roman" w:cstheme="minorHAnsi"/>
                <w:b/>
                <w:bCs/>
                <w:color w:val="000000"/>
                <w:sz w:val="18"/>
                <w:szCs w:val="18"/>
              </w:rPr>
              <w:t>Average</w:t>
            </w:r>
            <w:r>
              <w:rPr>
                <w:rFonts w:eastAsia="Times New Roman" w:cstheme="minorHAnsi"/>
                <w:b/>
                <w:bCs/>
                <w:color w:val="000000"/>
                <w:sz w:val="18"/>
                <w:szCs w:val="18"/>
              </w:rPr>
              <w:t xml:space="preserve"> percent</w:t>
            </w:r>
            <w:r w:rsidRPr="0085587E">
              <w:rPr>
                <w:rFonts w:eastAsia="Times New Roman" w:cstheme="minorHAnsi"/>
                <w:b/>
                <w:bCs/>
                <w:color w:val="000000"/>
                <w:sz w:val="18"/>
                <w:szCs w:val="18"/>
              </w:rPr>
              <w:t xml:space="preserve"> tree cover per</w:t>
            </w:r>
            <w:r>
              <w:rPr>
                <w:rFonts w:eastAsia="Times New Roman" w:cstheme="minorHAnsi"/>
                <w:b/>
                <w:bCs/>
                <w:color w:val="000000"/>
                <w:sz w:val="18"/>
                <w:szCs w:val="18"/>
              </w:rPr>
              <w:t xml:space="preserve"> hectare per</w:t>
            </w:r>
            <w:r w:rsidRPr="0085587E">
              <w:rPr>
                <w:rFonts w:eastAsia="Times New Roman" w:cstheme="minorHAnsi"/>
                <w:b/>
                <w:bCs/>
                <w:color w:val="000000"/>
                <w:sz w:val="18"/>
                <w:szCs w:val="18"/>
              </w:rPr>
              <w:t xml:space="preserve"> land use type</w:t>
            </w:r>
          </w:p>
        </w:tc>
        <w:tc>
          <w:tcPr>
            <w:tcW w:w="1170" w:type="dxa"/>
            <w:vMerge w:val="restart"/>
            <w:shd w:val="clear" w:color="D9E1F2" w:fill="D9E1F2"/>
            <w:vAlign w:val="bottom"/>
            <w:hideMark/>
          </w:tcPr>
          <w:p w14:paraId="12ABFB28" w14:textId="77777777" w:rsidR="00331354" w:rsidRPr="0085587E" w:rsidRDefault="00331354" w:rsidP="001E565B">
            <w:pPr>
              <w:keepNext/>
              <w:keepLines/>
              <w:jc w:val="center"/>
              <w:rPr>
                <w:rFonts w:eastAsia="Times New Roman" w:cstheme="minorHAnsi"/>
                <w:b/>
                <w:bCs/>
                <w:color w:val="000000"/>
                <w:sz w:val="18"/>
                <w:szCs w:val="18"/>
              </w:rPr>
            </w:pPr>
            <w:proofErr w:type="spellStart"/>
            <w:r w:rsidRPr="0085587E">
              <w:rPr>
                <w:rFonts w:eastAsia="Times New Roman" w:cstheme="minorHAnsi"/>
                <w:b/>
                <w:bCs/>
                <w:color w:val="000000"/>
                <w:sz w:val="18"/>
                <w:szCs w:val="18"/>
              </w:rPr>
              <w:t>Av</w:t>
            </w:r>
            <w:r>
              <w:rPr>
                <w:rFonts w:eastAsia="Times New Roman" w:cstheme="minorHAnsi"/>
                <w:b/>
                <w:bCs/>
                <w:color w:val="000000"/>
                <w:sz w:val="18"/>
                <w:szCs w:val="18"/>
              </w:rPr>
              <w:t>g</w:t>
            </w:r>
            <w:proofErr w:type="spellEnd"/>
            <w:r>
              <w:rPr>
                <w:rFonts w:eastAsia="Times New Roman" w:cstheme="minorHAnsi"/>
                <w:b/>
                <w:bCs/>
                <w:color w:val="000000"/>
                <w:sz w:val="18"/>
                <w:szCs w:val="18"/>
              </w:rPr>
              <w:t xml:space="preserve"> </w:t>
            </w:r>
            <w:proofErr w:type="spellStart"/>
            <w:r>
              <w:rPr>
                <w:rFonts w:eastAsia="Times New Roman" w:cstheme="minorHAnsi"/>
                <w:b/>
                <w:bCs/>
                <w:color w:val="000000"/>
                <w:sz w:val="18"/>
                <w:szCs w:val="18"/>
              </w:rPr>
              <w:t>pct</w:t>
            </w:r>
            <w:proofErr w:type="spellEnd"/>
            <w:r>
              <w:rPr>
                <w:rFonts w:eastAsia="Times New Roman" w:cstheme="minorHAnsi"/>
                <w:b/>
                <w:bCs/>
                <w:color w:val="000000"/>
                <w:sz w:val="18"/>
                <w:szCs w:val="18"/>
              </w:rPr>
              <w:t xml:space="preserve"> </w:t>
            </w:r>
            <w:r w:rsidRPr="0085587E">
              <w:rPr>
                <w:rFonts w:eastAsia="Times New Roman" w:cstheme="minorHAnsi"/>
                <w:b/>
                <w:bCs/>
                <w:color w:val="000000"/>
                <w:sz w:val="18"/>
                <w:szCs w:val="18"/>
              </w:rPr>
              <w:t>tree cover - all land uses</w:t>
            </w:r>
          </w:p>
        </w:tc>
      </w:tr>
      <w:tr w:rsidR="00331354" w:rsidRPr="0085587E" w14:paraId="7761FF10" w14:textId="77777777" w:rsidTr="001E565B">
        <w:trPr>
          <w:trHeight w:val="170"/>
        </w:trPr>
        <w:tc>
          <w:tcPr>
            <w:tcW w:w="1885" w:type="dxa"/>
            <w:vMerge/>
            <w:shd w:val="clear" w:color="D9E1F2" w:fill="D9E1F2"/>
            <w:noWrap/>
            <w:vAlign w:val="bottom"/>
            <w:hideMark/>
          </w:tcPr>
          <w:p w14:paraId="212FD225" w14:textId="77777777" w:rsidR="00331354" w:rsidRPr="0085587E" w:rsidRDefault="00331354" w:rsidP="001E565B">
            <w:pPr>
              <w:keepNext/>
              <w:keepLines/>
              <w:rPr>
                <w:rFonts w:eastAsia="Times New Roman" w:cstheme="minorHAnsi"/>
                <w:b/>
                <w:bCs/>
                <w:color w:val="000000"/>
                <w:sz w:val="18"/>
                <w:szCs w:val="18"/>
              </w:rPr>
            </w:pPr>
          </w:p>
        </w:tc>
        <w:tc>
          <w:tcPr>
            <w:tcW w:w="1170" w:type="dxa"/>
            <w:vMerge/>
            <w:vAlign w:val="center"/>
            <w:hideMark/>
          </w:tcPr>
          <w:p w14:paraId="429DA4A4" w14:textId="77777777" w:rsidR="00331354" w:rsidRPr="0085587E" w:rsidRDefault="00331354" w:rsidP="001E565B">
            <w:pPr>
              <w:keepNext/>
              <w:keepLines/>
              <w:rPr>
                <w:rFonts w:eastAsia="Times New Roman" w:cstheme="minorHAnsi"/>
                <w:b/>
                <w:bCs/>
                <w:color w:val="000000"/>
                <w:sz w:val="18"/>
                <w:szCs w:val="18"/>
              </w:rPr>
            </w:pPr>
          </w:p>
        </w:tc>
        <w:tc>
          <w:tcPr>
            <w:tcW w:w="855" w:type="dxa"/>
            <w:shd w:val="clear" w:color="D9E1F2" w:fill="D9E1F2"/>
            <w:noWrap/>
            <w:vAlign w:val="bottom"/>
            <w:hideMark/>
          </w:tcPr>
          <w:p w14:paraId="34C20132"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Crop</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855" w:type="dxa"/>
            <w:shd w:val="clear" w:color="D9E1F2" w:fill="D9E1F2"/>
            <w:noWrap/>
            <w:vAlign w:val="bottom"/>
            <w:hideMark/>
          </w:tcPr>
          <w:p w14:paraId="11B497EF"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Forest</w:t>
            </w:r>
          </w:p>
        </w:tc>
        <w:tc>
          <w:tcPr>
            <w:tcW w:w="855" w:type="dxa"/>
            <w:shd w:val="clear" w:color="D9E1F2" w:fill="D9E1F2"/>
            <w:noWrap/>
            <w:vAlign w:val="bottom"/>
            <w:hideMark/>
          </w:tcPr>
          <w:p w14:paraId="58356B3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Grass</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855" w:type="dxa"/>
            <w:shd w:val="clear" w:color="D9E1F2" w:fill="D9E1F2"/>
            <w:noWrap/>
            <w:vAlign w:val="bottom"/>
            <w:hideMark/>
          </w:tcPr>
          <w:p w14:paraId="145EEA16" w14:textId="77777777" w:rsidR="00331354"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Other</w:t>
            </w:r>
          </w:p>
          <w:p w14:paraId="1846FDF3"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land</w:t>
            </w:r>
          </w:p>
        </w:tc>
        <w:tc>
          <w:tcPr>
            <w:tcW w:w="855" w:type="dxa"/>
            <w:shd w:val="clear" w:color="D9E1F2" w:fill="D9E1F2"/>
            <w:noWrap/>
            <w:vAlign w:val="bottom"/>
            <w:hideMark/>
          </w:tcPr>
          <w:p w14:paraId="76891057"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Settle</w:t>
            </w:r>
            <w:r>
              <w:rPr>
                <w:rFonts w:eastAsia="Times New Roman" w:cstheme="minorHAnsi"/>
                <w:b/>
                <w:bCs/>
                <w:color w:val="000000"/>
                <w:sz w:val="18"/>
                <w:szCs w:val="18"/>
              </w:rPr>
              <w:t>-</w:t>
            </w:r>
            <w:proofErr w:type="spellStart"/>
            <w:r w:rsidRPr="0085587E">
              <w:rPr>
                <w:rFonts w:eastAsia="Times New Roman" w:cstheme="minorHAnsi"/>
                <w:b/>
                <w:bCs/>
                <w:color w:val="000000"/>
                <w:sz w:val="18"/>
                <w:szCs w:val="18"/>
              </w:rPr>
              <w:t>ment</w:t>
            </w:r>
            <w:proofErr w:type="spellEnd"/>
          </w:p>
        </w:tc>
        <w:tc>
          <w:tcPr>
            <w:tcW w:w="855" w:type="dxa"/>
            <w:shd w:val="clear" w:color="D9E1F2" w:fill="D9E1F2"/>
            <w:noWrap/>
            <w:vAlign w:val="bottom"/>
            <w:hideMark/>
          </w:tcPr>
          <w:p w14:paraId="0344DB3C"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Wet</w:t>
            </w:r>
            <w:r>
              <w:rPr>
                <w:rFonts w:eastAsia="Times New Roman" w:cstheme="minorHAnsi"/>
                <w:b/>
                <w:bCs/>
                <w:color w:val="000000"/>
                <w:sz w:val="18"/>
                <w:szCs w:val="18"/>
              </w:rPr>
              <w:t>-</w:t>
            </w:r>
            <w:r w:rsidRPr="0085587E">
              <w:rPr>
                <w:rFonts w:eastAsia="Times New Roman" w:cstheme="minorHAnsi"/>
                <w:b/>
                <w:bCs/>
                <w:color w:val="000000"/>
                <w:sz w:val="18"/>
                <w:szCs w:val="18"/>
              </w:rPr>
              <w:t>land</w:t>
            </w:r>
          </w:p>
        </w:tc>
        <w:tc>
          <w:tcPr>
            <w:tcW w:w="1170" w:type="dxa"/>
            <w:vMerge/>
            <w:vAlign w:val="center"/>
            <w:hideMark/>
          </w:tcPr>
          <w:p w14:paraId="039B4991" w14:textId="77777777" w:rsidR="00331354" w:rsidRPr="0085587E" w:rsidRDefault="00331354" w:rsidP="001E565B">
            <w:pPr>
              <w:keepNext/>
              <w:keepLines/>
              <w:rPr>
                <w:rFonts w:eastAsia="Times New Roman" w:cstheme="minorHAnsi"/>
                <w:b/>
                <w:bCs/>
                <w:color w:val="000000"/>
                <w:sz w:val="18"/>
                <w:szCs w:val="18"/>
              </w:rPr>
            </w:pPr>
          </w:p>
        </w:tc>
      </w:tr>
      <w:tr w:rsidR="00331354" w:rsidRPr="0085587E" w14:paraId="3A5C049F" w14:textId="77777777" w:rsidTr="001E565B">
        <w:trPr>
          <w:trHeight w:val="260"/>
        </w:trPr>
        <w:tc>
          <w:tcPr>
            <w:tcW w:w="1885" w:type="dxa"/>
            <w:shd w:val="clear" w:color="auto" w:fill="auto"/>
            <w:noWrap/>
            <w:vAlign w:val="bottom"/>
            <w:hideMark/>
          </w:tcPr>
          <w:p w14:paraId="0583134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Africa</w:t>
            </w:r>
          </w:p>
        </w:tc>
        <w:tc>
          <w:tcPr>
            <w:tcW w:w="1170" w:type="dxa"/>
            <w:shd w:val="clear" w:color="auto" w:fill="auto"/>
            <w:noWrap/>
            <w:vAlign w:val="bottom"/>
            <w:hideMark/>
          </w:tcPr>
          <w:p w14:paraId="1087228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122,667 </w:t>
            </w:r>
          </w:p>
        </w:tc>
        <w:tc>
          <w:tcPr>
            <w:tcW w:w="855" w:type="dxa"/>
            <w:shd w:val="clear" w:color="auto" w:fill="auto"/>
            <w:noWrap/>
            <w:vAlign w:val="bottom"/>
            <w:hideMark/>
          </w:tcPr>
          <w:p w14:paraId="2B451E9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6.0</w:t>
            </w:r>
          </w:p>
        </w:tc>
        <w:tc>
          <w:tcPr>
            <w:tcW w:w="855" w:type="dxa"/>
            <w:shd w:val="clear" w:color="auto" w:fill="auto"/>
            <w:noWrap/>
            <w:vAlign w:val="bottom"/>
            <w:hideMark/>
          </w:tcPr>
          <w:p w14:paraId="15B3568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57.8 </w:t>
            </w:r>
          </w:p>
        </w:tc>
        <w:tc>
          <w:tcPr>
            <w:tcW w:w="855" w:type="dxa"/>
            <w:shd w:val="clear" w:color="auto" w:fill="auto"/>
            <w:noWrap/>
            <w:vAlign w:val="bottom"/>
            <w:hideMark/>
          </w:tcPr>
          <w:p w14:paraId="1C0A6FE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4.1 </w:t>
            </w:r>
          </w:p>
        </w:tc>
        <w:tc>
          <w:tcPr>
            <w:tcW w:w="855" w:type="dxa"/>
            <w:shd w:val="clear" w:color="auto" w:fill="auto"/>
            <w:noWrap/>
            <w:vAlign w:val="bottom"/>
            <w:hideMark/>
          </w:tcPr>
          <w:p w14:paraId="5774A1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306493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7.1 </w:t>
            </w:r>
          </w:p>
        </w:tc>
        <w:tc>
          <w:tcPr>
            <w:tcW w:w="855" w:type="dxa"/>
            <w:shd w:val="clear" w:color="auto" w:fill="auto"/>
            <w:noWrap/>
            <w:vAlign w:val="bottom"/>
            <w:hideMark/>
          </w:tcPr>
          <w:p w14:paraId="1D7B73D6"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1.7 </w:t>
            </w:r>
          </w:p>
        </w:tc>
        <w:tc>
          <w:tcPr>
            <w:tcW w:w="1170" w:type="dxa"/>
            <w:shd w:val="clear" w:color="auto" w:fill="auto"/>
            <w:noWrap/>
            <w:vAlign w:val="bottom"/>
            <w:hideMark/>
          </w:tcPr>
          <w:p w14:paraId="2417A685"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19.1 </w:t>
            </w:r>
          </w:p>
        </w:tc>
      </w:tr>
      <w:tr w:rsidR="00331354" w:rsidRPr="0085587E" w14:paraId="6B566A78" w14:textId="77777777" w:rsidTr="001E565B">
        <w:trPr>
          <w:trHeight w:val="260"/>
        </w:trPr>
        <w:tc>
          <w:tcPr>
            <w:tcW w:w="1885" w:type="dxa"/>
            <w:shd w:val="clear" w:color="auto" w:fill="auto"/>
            <w:noWrap/>
            <w:vAlign w:val="bottom"/>
            <w:hideMark/>
          </w:tcPr>
          <w:p w14:paraId="772A2C76"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Asia</w:t>
            </w:r>
          </w:p>
        </w:tc>
        <w:tc>
          <w:tcPr>
            <w:tcW w:w="1170" w:type="dxa"/>
            <w:shd w:val="clear" w:color="auto" w:fill="auto"/>
            <w:noWrap/>
            <w:vAlign w:val="bottom"/>
            <w:hideMark/>
          </w:tcPr>
          <w:p w14:paraId="27F8AFD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110,373 </w:t>
            </w:r>
          </w:p>
        </w:tc>
        <w:tc>
          <w:tcPr>
            <w:tcW w:w="855" w:type="dxa"/>
            <w:shd w:val="clear" w:color="auto" w:fill="auto"/>
            <w:noWrap/>
            <w:vAlign w:val="bottom"/>
            <w:hideMark/>
          </w:tcPr>
          <w:p w14:paraId="0A7F9B03"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6.1 </w:t>
            </w:r>
          </w:p>
        </w:tc>
        <w:tc>
          <w:tcPr>
            <w:tcW w:w="855" w:type="dxa"/>
            <w:shd w:val="clear" w:color="auto" w:fill="auto"/>
            <w:noWrap/>
            <w:vAlign w:val="bottom"/>
            <w:hideMark/>
          </w:tcPr>
          <w:p w14:paraId="5C6A80E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76.3 </w:t>
            </w:r>
          </w:p>
        </w:tc>
        <w:tc>
          <w:tcPr>
            <w:tcW w:w="855" w:type="dxa"/>
            <w:shd w:val="clear" w:color="auto" w:fill="auto"/>
            <w:noWrap/>
            <w:vAlign w:val="bottom"/>
            <w:hideMark/>
          </w:tcPr>
          <w:p w14:paraId="7CDF19D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2.1 </w:t>
            </w:r>
          </w:p>
        </w:tc>
        <w:tc>
          <w:tcPr>
            <w:tcW w:w="855" w:type="dxa"/>
            <w:shd w:val="clear" w:color="auto" w:fill="auto"/>
            <w:noWrap/>
            <w:vAlign w:val="bottom"/>
            <w:hideMark/>
          </w:tcPr>
          <w:p w14:paraId="15EE5E3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0.0 </w:t>
            </w:r>
          </w:p>
        </w:tc>
        <w:tc>
          <w:tcPr>
            <w:tcW w:w="855" w:type="dxa"/>
            <w:shd w:val="clear" w:color="auto" w:fill="auto"/>
            <w:noWrap/>
            <w:vAlign w:val="bottom"/>
            <w:hideMark/>
          </w:tcPr>
          <w:p w14:paraId="74A11E0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12.1 </w:t>
            </w:r>
          </w:p>
        </w:tc>
        <w:tc>
          <w:tcPr>
            <w:tcW w:w="855" w:type="dxa"/>
            <w:shd w:val="clear" w:color="auto" w:fill="auto"/>
            <w:noWrap/>
            <w:vAlign w:val="bottom"/>
            <w:hideMark/>
          </w:tcPr>
          <w:p w14:paraId="640AA9C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1.0 </w:t>
            </w:r>
          </w:p>
        </w:tc>
        <w:tc>
          <w:tcPr>
            <w:tcW w:w="1170" w:type="dxa"/>
            <w:shd w:val="clear" w:color="auto" w:fill="auto"/>
            <w:noWrap/>
            <w:vAlign w:val="bottom"/>
            <w:hideMark/>
          </w:tcPr>
          <w:p w14:paraId="0820BF45"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20.6 </w:t>
            </w:r>
          </w:p>
        </w:tc>
      </w:tr>
      <w:tr w:rsidR="00331354" w:rsidRPr="0085587E" w14:paraId="70CC7B51" w14:textId="77777777" w:rsidTr="001E565B">
        <w:trPr>
          <w:trHeight w:val="260"/>
        </w:trPr>
        <w:tc>
          <w:tcPr>
            <w:tcW w:w="1885" w:type="dxa"/>
            <w:shd w:val="clear" w:color="auto" w:fill="auto"/>
            <w:noWrap/>
            <w:vAlign w:val="bottom"/>
            <w:hideMark/>
          </w:tcPr>
          <w:p w14:paraId="6D3F6478"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Europe &amp; Russia</w:t>
            </w:r>
          </w:p>
        </w:tc>
        <w:tc>
          <w:tcPr>
            <w:tcW w:w="1170" w:type="dxa"/>
            <w:shd w:val="clear" w:color="auto" w:fill="auto"/>
            <w:noWrap/>
            <w:vAlign w:val="bottom"/>
            <w:hideMark/>
          </w:tcPr>
          <w:p w14:paraId="33FE389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74,257 </w:t>
            </w:r>
          </w:p>
        </w:tc>
        <w:tc>
          <w:tcPr>
            <w:tcW w:w="855" w:type="dxa"/>
            <w:shd w:val="clear" w:color="auto" w:fill="auto"/>
            <w:noWrap/>
            <w:vAlign w:val="bottom"/>
            <w:hideMark/>
          </w:tcPr>
          <w:p w14:paraId="3ACCFEF3"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4.6 </w:t>
            </w:r>
          </w:p>
        </w:tc>
        <w:tc>
          <w:tcPr>
            <w:tcW w:w="855" w:type="dxa"/>
            <w:shd w:val="clear" w:color="auto" w:fill="auto"/>
            <w:noWrap/>
            <w:vAlign w:val="bottom"/>
            <w:hideMark/>
          </w:tcPr>
          <w:p w14:paraId="655D75C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70.1 </w:t>
            </w:r>
          </w:p>
        </w:tc>
        <w:tc>
          <w:tcPr>
            <w:tcW w:w="855" w:type="dxa"/>
            <w:shd w:val="clear" w:color="auto" w:fill="auto"/>
            <w:noWrap/>
            <w:vAlign w:val="bottom"/>
            <w:hideMark/>
          </w:tcPr>
          <w:p w14:paraId="4D7D759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2.6 </w:t>
            </w:r>
          </w:p>
        </w:tc>
        <w:tc>
          <w:tcPr>
            <w:tcW w:w="855" w:type="dxa"/>
            <w:shd w:val="clear" w:color="auto" w:fill="auto"/>
            <w:noWrap/>
            <w:vAlign w:val="bottom"/>
            <w:hideMark/>
          </w:tcPr>
          <w:p w14:paraId="61160C0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0.4 </w:t>
            </w:r>
          </w:p>
        </w:tc>
        <w:tc>
          <w:tcPr>
            <w:tcW w:w="855" w:type="dxa"/>
            <w:shd w:val="clear" w:color="auto" w:fill="auto"/>
            <w:noWrap/>
            <w:vAlign w:val="bottom"/>
            <w:hideMark/>
          </w:tcPr>
          <w:p w14:paraId="25D9773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12.8 </w:t>
            </w:r>
          </w:p>
        </w:tc>
        <w:tc>
          <w:tcPr>
            <w:tcW w:w="855" w:type="dxa"/>
            <w:shd w:val="clear" w:color="auto" w:fill="auto"/>
            <w:noWrap/>
            <w:vAlign w:val="bottom"/>
            <w:hideMark/>
          </w:tcPr>
          <w:p w14:paraId="22C02632"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1.3 </w:t>
            </w:r>
          </w:p>
        </w:tc>
        <w:tc>
          <w:tcPr>
            <w:tcW w:w="1170" w:type="dxa"/>
            <w:shd w:val="clear" w:color="auto" w:fill="auto"/>
            <w:noWrap/>
            <w:vAlign w:val="bottom"/>
            <w:hideMark/>
          </w:tcPr>
          <w:p w14:paraId="40860722"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36.1 </w:t>
            </w:r>
          </w:p>
        </w:tc>
      </w:tr>
      <w:tr w:rsidR="00331354" w:rsidRPr="0085587E" w14:paraId="6A540B8F" w14:textId="77777777" w:rsidTr="001E565B">
        <w:trPr>
          <w:trHeight w:val="260"/>
        </w:trPr>
        <w:tc>
          <w:tcPr>
            <w:tcW w:w="1885" w:type="dxa"/>
            <w:shd w:val="clear" w:color="auto" w:fill="auto"/>
            <w:noWrap/>
            <w:vAlign w:val="bottom"/>
            <w:hideMark/>
          </w:tcPr>
          <w:p w14:paraId="6FA3B5B4"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North America</w:t>
            </w:r>
          </w:p>
        </w:tc>
        <w:tc>
          <w:tcPr>
            <w:tcW w:w="1170" w:type="dxa"/>
            <w:shd w:val="clear" w:color="auto" w:fill="auto"/>
            <w:noWrap/>
            <w:vAlign w:val="bottom"/>
            <w:hideMark/>
          </w:tcPr>
          <w:p w14:paraId="767EAE27"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68,252 </w:t>
            </w:r>
          </w:p>
        </w:tc>
        <w:tc>
          <w:tcPr>
            <w:tcW w:w="855" w:type="dxa"/>
            <w:shd w:val="clear" w:color="auto" w:fill="auto"/>
            <w:noWrap/>
            <w:vAlign w:val="bottom"/>
            <w:hideMark/>
          </w:tcPr>
          <w:p w14:paraId="74EC006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3.9 </w:t>
            </w:r>
          </w:p>
        </w:tc>
        <w:tc>
          <w:tcPr>
            <w:tcW w:w="855" w:type="dxa"/>
            <w:shd w:val="clear" w:color="auto" w:fill="auto"/>
            <w:noWrap/>
            <w:vAlign w:val="bottom"/>
            <w:hideMark/>
          </w:tcPr>
          <w:p w14:paraId="1CD97C5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71.0 </w:t>
            </w:r>
          </w:p>
        </w:tc>
        <w:tc>
          <w:tcPr>
            <w:tcW w:w="855" w:type="dxa"/>
            <w:shd w:val="clear" w:color="auto" w:fill="auto"/>
            <w:noWrap/>
            <w:vAlign w:val="bottom"/>
            <w:hideMark/>
          </w:tcPr>
          <w:p w14:paraId="5E82E8B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5F27BF8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12EA82B8"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16.3 </w:t>
            </w:r>
          </w:p>
        </w:tc>
        <w:tc>
          <w:tcPr>
            <w:tcW w:w="855" w:type="dxa"/>
            <w:shd w:val="clear" w:color="auto" w:fill="auto"/>
            <w:noWrap/>
            <w:vAlign w:val="bottom"/>
            <w:hideMark/>
          </w:tcPr>
          <w:p w14:paraId="49A591E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0.8 </w:t>
            </w:r>
          </w:p>
        </w:tc>
        <w:tc>
          <w:tcPr>
            <w:tcW w:w="1170" w:type="dxa"/>
            <w:shd w:val="clear" w:color="auto" w:fill="auto"/>
            <w:noWrap/>
            <w:vAlign w:val="bottom"/>
            <w:hideMark/>
          </w:tcPr>
          <w:p w14:paraId="6FDC1D11"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32.4 </w:t>
            </w:r>
          </w:p>
        </w:tc>
      </w:tr>
      <w:tr w:rsidR="00331354" w:rsidRPr="0085587E" w14:paraId="42BC96E4" w14:textId="77777777" w:rsidTr="001E565B">
        <w:trPr>
          <w:trHeight w:val="260"/>
        </w:trPr>
        <w:tc>
          <w:tcPr>
            <w:tcW w:w="1885" w:type="dxa"/>
            <w:shd w:val="clear" w:color="auto" w:fill="auto"/>
            <w:noWrap/>
            <w:vAlign w:val="bottom"/>
            <w:hideMark/>
          </w:tcPr>
          <w:p w14:paraId="354C6CDA"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Oceania</w:t>
            </w:r>
          </w:p>
        </w:tc>
        <w:tc>
          <w:tcPr>
            <w:tcW w:w="1170" w:type="dxa"/>
            <w:shd w:val="clear" w:color="auto" w:fill="auto"/>
            <w:noWrap/>
            <w:vAlign w:val="bottom"/>
            <w:hideMark/>
          </w:tcPr>
          <w:p w14:paraId="4FF8C35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21,767 </w:t>
            </w:r>
          </w:p>
        </w:tc>
        <w:tc>
          <w:tcPr>
            <w:tcW w:w="855" w:type="dxa"/>
            <w:shd w:val="clear" w:color="auto" w:fill="auto"/>
            <w:noWrap/>
            <w:vAlign w:val="bottom"/>
            <w:hideMark/>
          </w:tcPr>
          <w:p w14:paraId="156B63E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2.9 </w:t>
            </w:r>
          </w:p>
        </w:tc>
        <w:tc>
          <w:tcPr>
            <w:tcW w:w="855" w:type="dxa"/>
            <w:shd w:val="clear" w:color="auto" w:fill="auto"/>
            <w:noWrap/>
            <w:vAlign w:val="bottom"/>
            <w:hideMark/>
          </w:tcPr>
          <w:p w14:paraId="53E5948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56.2 </w:t>
            </w:r>
          </w:p>
        </w:tc>
        <w:tc>
          <w:tcPr>
            <w:tcW w:w="855" w:type="dxa"/>
            <w:shd w:val="clear" w:color="auto" w:fill="auto"/>
            <w:noWrap/>
            <w:vAlign w:val="bottom"/>
            <w:hideMark/>
          </w:tcPr>
          <w:p w14:paraId="2980BF10"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4B2E9A7C"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0.1 </w:t>
            </w:r>
          </w:p>
        </w:tc>
        <w:tc>
          <w:tcPr>
            <w:tcW w:w="855" w:type="dxa"/>
            <w:shd w:val="clear" w:color="auto" w:fill="auto"/>
            <w:noWrap/>
            <w:vAlign w:val="bottom"/>
            <w:hideMark/>
          </w:tcPr>
          <w:p w14:paraId="55E9606F"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10.4 </w:t>
            </w:r>
          </w:p>
        </w:tc>
        <w:tc>
          <w:tcPr>
            <w:tcW w:w="855" w:type="dxa"/>
            <w:shd w:val="clear" w:color="auto" w:fill="auto"/>
            <w:noWrap/>
            <w:vAlign w:val="bottom"/>
            <w:hideMark/>
          </w:tcPr>
          <w:p w14:paraId="752576E9"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1.9 </w:t>
            </w:r>
          </w:p>
        </w:tc>
        <w:tc>
          <w:tcPr>
            <w:tcW w:w="1170" w:type="dxa"/>
            <w:shd w:val="clear" w:color="auto" w:fill="auto"/>
            <w:noWrap/>
            <w:vAlign w:val="bottom"/>
            <w:hideMark/>
          </w:tcPr>
          <w:p w14:paraId="394FBAC3"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18.9 </w:t>
            </w:r>
          </w:p>
        </w:tc>
      </w:tr>
      <w:tr w:rsidR="00331354" w:rsidRPr="0085587E" w14:paraId="5678E177" w14:textId="77777777" w:rsidTr="001E565B">
        <w:trPr>
          <w:trHeight w:val="260"/>
        </w:trPr>
        <w:tc>
          <w:tcPr>
            <w:tcW w:w="1885" w:type="dxa"/>
            <w:shd w:val="clear" w:color="auto" w:fill="auto"/>
            <w:noWrap/>
            <w:vAlign w:val="bottom"/>
            <w:hideMark/>
          </w:tcPr>
          <w:p w14:paraId="57F590AD"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South America</w:t>
            </w:r>
          </w:p>
        </w:tc>
        <w:tc>
          <w:tcPr>
            <w:tcW w:w="1170" w:type="dxa"/>
            <w:shd w:val="clear" w:color="auto" w:fill="auto"/>
            <w:noWrap/>
            <w:vAlign w:val="bottom"/>
            <w:hideMark/>
          </w:tcPr>
          <w:p w14:paraId="02BC339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79,013 </w:t>
            </w:r>
          </w:p>
        </w:tc>
        <w:tc>
          <w:tcPr>
            <w:tcW w:w="855" w:type="dxa"/>
            <w:shd w:val="clear" w:color="auto" w:fill="auto"/>
            <w:noWrap/>
            <w:vAlign w:val="bottom"/>
            <w:hideMark/>
          </w:tcPr>
          <w:p w14:paraId="0914BDB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3.2 </w:t>
            </w:r>
          </w:p>
        </w:tc>
        <w:tc>
          <w:tcPr>
            <w:tcW w:w="855" w:type="dxa"/>
            <w:shd w:val="clear" w:color="auto" w:fill="auto"/>
            <w:noWrap/>
            <w:vAlign w:val="bottom"/>
            <w:hideMark/>
          </w:tcPr>
          <w:p w14:paraId="7BBDF6DB"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78.9 </w:t>
            </w:r>
          </w:p>
        </w:tc>
        <w:tc>
          <w:tcPr>
            <w:tcW w:w="855" w:type="dxa"/>
            <w:shd w:val="clear" w:color="auto" w:fill="auto"/>
            <w:noWrap/>
            <w:vAlign w:val="bottom"/>
            <w:hideMark/>
          </w:tcPr>
          <w:p w14:paraId="41B4324D"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1.8 </w:t>
            </w:r>
          </w:p>
        </w:tc>
        <w:tc>
          <w:tcPr>
            <w:tcW w:w="855" w:type="dxa"/>
            <w:shd w:val="clear" w:color="auto" w:fill="auto"/>
            <w:noWrap/>
            <w:vAlign w:val="bottom"/>
            <w:hideMark/>
          </w:tcPr>
          <w:p w14:paraId="38FA7D2E"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0.0 </w:t>
            </w:r>
          </w:p>
        </w:tc>
        <w:tc>
          <w:tcPr>
            <w:tcW w:w="855" w:type="dxa"/>
            <w:shd w:val="clear" w:color="auto" w:fill="auto"/>
            <w:noWrap/>
            <w:vAlign w:val="bottom"/>
            <w:hideMark/>
          </w:tcPr>
          <w:p w14:paraId="7CA112F1"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11.4 </w:t>
            </w:r>
          </w:p>
        </w:tc>
        <w:tc>
          <w:tcPr>
            <w:tcW w:w="855" w:type="dxa"/>
            <w:shd w:val="clear" w:color="auto" w:fill="auto"/>
            <w:noWrap/>
            <w:vAlign w:val="bottom"/>
            <w:hideMark/>
          </w:tcPr>
          <w:p w14:paraId="4A60A175" w14:textId="77777777" w:rsidR="00331354" w:rsidRPr="00780483" w:rsidRDefault="00331354" w:rsidP="001E565B">
            <w:pPr>
              <w:keepNext/>
              <w:keepLines/>
              <w:jc w:val="right"/>
              <w:rPr>
                <w:rFonts w:eastAsia="Times New Roman" w:cstheme="minorHAnsi"/>
                <w:bCs/>
                <w:color w:val="000000"/>
                <w:sz w:val="18"/>
                <w:szCs w:val="18"/>
              </w:rPr>
            </w:pPr>
            <w:r w:rsidRPr="00780483">
              <w:rPr>
                <w:rFonts w:eastAsia="Times New Roman" w:cstheme="minorHAnsi"/>
                <w:bCs/>
                <w:color w:val="000000"/>
                <w:sz w:val="18"/>
                <w:szCs w:val="18"/>
              </w:rPr>
              <w:t xml:space="preserve">           0.9 </w:t>
            </w:r>
          </w:p>
        </w:tc>
        <w:tc>
          <w:tcPr>
            <w:tcW w:w="1170" w:type="dxa"/>
            <w:shd w:val="clear" w:color="auto" w:fill="auto"/>
            <w:noWrap/>
            <w:vAlign w:val="bottom"/>
            <w:hideMark/>
          </w:tcPr>
          <w:p w14:paraId="781EF3B8"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42.3 </w:t>
            </w:r>
          </w:p>
        </w:tc>
      </w:tr>
      <w:tr w:rsidR="00331354" w:rsidRPr="0085587E" w14:paraId="1D007C2A" w14:textId="77777777" w:rsidTr="001E565B">
        <w:trPr>
          <w:trHeight w:val="260"/>
        </w:trPr>
        <w:tc>
          <w:tcPr>
            <w:tcW w:w="1885" w:type="dxa"/>
            <w:shd w:val="clear" w:color="auto" w:fill="DEEAF6" w:themeFill="accent1" w:themeFillTint="33"/>
            <w:noWrap/>
            <w:vAlign w:val="bottom"/>
            <w:hideMark/>
          </w:tcPr>
          <w:p w14:paraId="766E6360" w14:textId="77777777" w:rsidR="00331354" w:rsidRPr="0085587E" w:rsidRDefault="00331354" w:rsidP="001E565B">
            <w:pPr>
              <w:keepNext/>
              <w:keepLines/>
              <w:rPr>
                <w:rFonts w:eastAsia="Times New Roman" w:cstheme="minorHAnsi"/>
                <w:b/>
                <w:bCs/>
                <w:color w:val="000000"/>
                <w:sz w:val="18"/>
                <w:szCs w:val="18"/>
              </w:rPr>
            </w:pPr>
            <w:r w:rsidRPr="0085587E">
              <w:rPr>
                <w:rFonts w:eastAsia="Times New Roman" w:cstheme="minorHAnsi"/>
                <w:b/>
                <w:bCs/>
                <w:color w:val="000000"/>
                <w:sz w:val="18"/>
                <w:szCs w:val="18"/>
              </w:rPr>
              <w:t>Total</w:t>
            </w:r>
          </w:p>
        </w:tc>
        <w:tc>
          <w:tcPr>
            <w:tcW w:w="1170" w:type="dxa"/>
            <w:shd w:val="clear" w:color="auto" w:fill="DEEAF6" w:themeFill="accent1" w:themeFillTint="33"/>
            <w:noWrap/>
            <w:vAlign w:val="bottom"/>
            <w:hideMark/>
          </w:tcPr>
          <w:p w14:paraId="03E74F37"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476,329 </w:t>
            </w:r>
          </w:p>
        </w:tc>
        <w:tc>
          <w:tcPr>
            <w:tcW w:w="855" w:type="dxa"/>
            <w:shd w:val="clear" w:color="auto" w:fill="DEEAF6" w:themeFill="accent1" w:themeFillTint="33"/>
            <w:noWrap/>
            <w:vAlign w:val="bottom"/>
            <w:hideMark/>
          </w:tcPr>
          <w:p w14:paraId="5BD6B5D7"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5.2 </w:t>
            </w:r>
          </w:p>
        </w:tc>
        <w:tc>
          <w:tcPr>
            <w:tcW w:w="855" w:type="dxa"/>
            <w:shd w:val="clear" w:color="auto" w:fill="DEEAF6" w:themeFill="accent1" w:themeFillTint="33"/>
            <w:noWrap/>
            <w:vAlign w:val="bottom"/>
            <w:hideMark/>
          </w:tcPr>
          <w:p w14:paraId="570AD02C"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70.2 </w:t>
            </w:r>
          </w:p>
        </w:tc>
        <w:tc>
          <w:tcPr>
            <w:tcW w:w="855" w:type="dxa"/>
            <w:shd w:val="clear" w:color="auto" w:fill="DEEAF6" w:themeFill="accent1" w:themeFillTint="33"/>
            <w:noWrap/>
            <w:vAlign w:val="bottom"/>
            <w:hideMark/>
          </w:tcPr>
          <w:p w14:paraId="54E1045F"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2.6 </w:t>
            </w:r>
          </w:p>
        </w:tc>
        <w:tc>
          <w:tcPr>
            <w:tcW w:w="855" w:type="dxa"/>
            <w:shd w:val="clear" w:color="auto" w:fill="DEEAF6" w:themeFill="accent1" w:themeFillTint="33"/>
            <w:noWrap/>
            <w:vAlign w:val="bottom"/>
            <w:hideMark/>
          </w:tcPr>
          <w:p w14:paraId="577188ED"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0.1 </w:t>
            </w:r>
          </w:p>
        </w:tc>
        <w:tc>
          <w:tcPr>
            <w:tcW w:w="855" w:type="dxa"/>
            <w:shd w:val="clear" w:color="auto" w:fill="DEEAF6" w:themeFill="accent1" w:themeFillTint="33"/>
            <w:noWrap/>
            <w:vAlign w:val="bottom"/>
            <w:hideMark/>
          </w:tcPr>
          <w:p w14:paraId="399ED2D3"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12.4 </w:t>
            </w:r>
          </w:p>
        </w:tc>
        <w:tc>
          <w:tcPr>
            <w:tcW w:w="855" w:type="dxa"/>
            <w:shd w:val="clear" w:color="auto" w:fill="DEEAF6" w:themeFill="accent1" w:themeFillTint="33"/>
            <w:noWrap/>
            <w:vAlign w:val="bottom"/>
            <w:hideMark/>
          </w:tcPr>
          <w:p w14:paraId="1D0AC39E"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1.2 </w:t>
            </w:r>
          </w:p>
        </w:tc>
        <w:tc>
          <w:tcPr>
            <w:tcW w:w="1170" w:type="dxa"/>
            <w:shd w:val="clear" w:color="auto" w:fill="DEEAF6" w:themeFill="accent1" w:themeFillTint="33"/>
            <w:noWrap/>
            <w:vAlign w:val="bottom"/>
            <w:hideMark/>
          </w:tcPr>
          <w:p w14:paraId="40FF4B81" w14:textId="77777777" w:rsidR="00331354" w:rsidRPr="0085587E" w:rsidRDefault="00331354" w:rsidP="001E565B">
            <w:pPr>
              <w:keepNext/>
              <w:keepLines/>
              <w:jc w:val="right"/>
              <w:rPr>
                <w:rFonts w:eastAsia="Times New Roman" w:cstheme="minorHAnsi"/>
                <w:b/>
                <w:bCs/>
                <w:color w:val="000000"/>
                <w:sz w:val="18"/>
                <w:szCs w:val="18"/>
              </w:rPr>
            </w:pPr>
            <w:r w:rsidRPr="0085587E">
              <w:rPr>
                <w:rFonts w:eastAsia="Times New Roman" w:cstheme="minorHAnsi"/>
                <w:b/>
                <w:bCs/>
                <w:color w:val="000000"/>
                <w:sz w:val="18"/>
                <w:szCs w:val="18"/>
              </w:rPr>
              <w:t xml:space="preserve">                             27.8 </w:t>
            </w:r>
          </w:p>
        </w:tc>
      </w:tr>
    </w:tbl>
    <w:p w14:paraId="36A82B1A" w14:textId="77777777" w:rsidR="00331354" w:rsidRPr="00C66CF4" w:rsidRDefault="00331354" w:rsidP="00331354">
      <w:pPr>
        <w:keepNext/>
        <w:keepLines/>
      </w:pPr>
    </w:p>
    <w:p w14:paraId="0A8BBE85" w14:textId="02543E2F" w:rsidR="00883EFA" w:rsidRDefault="00883EFA" w:rsidP="00883EFA"/>
    <w:p w14:paraId="5763E40D" w14:textId="65AAF260" w:rsidR="00883EFA" w:rsidRDefault="000A6B3E" w:rsidP="000A6B3E">
      <w:pPr>
        <w:pStyle w:val="Heading3"/>
      </w:pPr>
      <w:r>
        <w:t>Changes in land productivity as a possible measure of restoration</w:t>
      </w:r>
    </w:p>
    <w:p w14:paraId="3FBA715D" w14:textId="77777777" w:rsidR="00A71C21" w:rsidRDefault="00A71C21" w:rsidP="00C9441C">
      <w:pPr>
        <w:rPr>
          <w:rFonts w:ascii="Calibri" w:eastAsia="Calibri" w:hAnsi="Calibri"/>
          <w:b/>
          <w:color w:val="2F5496"/>
        </w:rPr>
      </w:pPr>
    </w:p>
    <w:p w14:paraId="2E189D4E" w14:textId="5EFA4947" w:rsidR="00883EFA" w:rsidRPr="000A6B3E" w:rsidRDefault="000A6B3E" w:rsidP="00C9441C">
      <w:pPr>
        <w:rPr>
          <w:rFonts w:ascii="Calibri" w:eastAsia="Calibri" w:hAnsi="Calibri"/>
          <w:b/>
          <w:color w:val="2F5496"/>
        </w:rPr>
      </w:pPr>
      <w:r w:rsidRPr="000A6B3E">
        <w:rPr>
          <w:rFonts w:ascii="Calibri" w:hAnsi="Calibri" w:cstheme="minorHAnsi"/>
        </w:rPr>
        <w:t xml:space="preserve">Using data from </w:t>
      </w:r>
      <w:proofErr w:type="spellStart"/>
      <w:proofErr w:type="gramStart"/>
      <w:r w:rsidRPr="000A6B3E">
        <w:rPr>
          <w:rFonts w:ascii="Calibri" w:hAnsi="Calibri" w:cstheme="minorHAnsi"/>
        </w:rPr>
        <w:t>Trends:Earth</w:t>
      </w:r>
      <w:proofErr w:type="spellEnd"/>
      <w:proofErr w:type="gramEnd"/>
      <w:r w:rsidRPr="000A6B3E">
        <w:rPr>
          <w:rFonts w:ascii="Calibri" w:hAnsi="Calibri" w:cstheme="minorHAnsi"/>
        </w:rPr>
        <w:t xml:space="preserve">, </w:t>
      </w:r>
      <w:r>
        <w:rPr>
          <w:rFonts w:ascii="Calibri" w:hAnsi="Calibri" w:cstheme="minorHAnsi"/>
        </w:rPr>
        <w:t>we aimed to</w:t>
      </w:r>
      <w:r w:rsidRPr="000A6B3E">
        <w:rPr>
          <w:rFonts w:ascii="Calibri" w:hAnsi="Calibri" w:cstheme="minorHAnsi"/>
        </w:rPr>
        <w:t xml:space="preserve"> identify recent changes which could potentially be linked to restoration activities associated to the New York Declaration on Forests</w:t>
      </w:r>
      <w:r>
        <w:rPr>
          <w:rFonts w:ascii="Calibri" w:hAnsi="Calibri" w:cstheme="minorHAnsi"/>
        </w:rPr>
        <w:t xml:space="preserve">. As such, </w:t>
      </w:r>
      <w:r w:rsidRPr="000A6B3E">
        <w:rPr>
          <w:rFonts w:ascii="Calibri" w:hAnsi="Calibri" w:cstheme="minorHAnsi"/>
        </w:rPr>
        <w:t>we compared the overall long-term trends to a short-term analysis for the period 2015-2018.</w:t>
      </w:r>
    </w:p>
    <w:p w14:paraId="287362FC" w14:textId="444448C0" w:rsidR="00883EFA" w:rsidRDefault="00883EFA" w:rsidP="00C9441C">
      <w:pPr>
        <w:rPr>
          <w:rFonts w:ascii="Calibri" w:eastAsia="Calibri" w:hAnsi="Calibri"/>
          <w:b/>
          <w:color w:val="2F5496"/>
        </w:rPr>
      </w:pPr>
    </w:p>
    <w:p w14:paraId="0AA7D2C2" w14:textId="146990DC" w:rsidR="000A6B3E" w:rsidRDefault="000A6B3E" w:rsidP="00C9441C">
      <w:pPr>
        <w:rPr>
          <w:rFonts w:ascii="Calibri" w:hAnsi="Calibri" w:cstheme="minorHAnsi"/>
        </w:rPr>
      </w:pPr>
      <w:r w:rsidRPr="000A6B3E">
        <w:rPr>
          <w:rFonts w:ascii="Calibri" w:hAnsi="Calibri" w:cstheme="minorHAnsi"/>
          <w:highlight w:val="yellow"/>
        </w:rPr>
        <w:t xml:space="preserve">Findings </w:t>
      </w:r>
      <w:r>
        <w:rPr>
          <w:rFonts w:ascii="Calibri" w:hAnsi="Calibri" w:cstheme="minorHAnsi"/>
          <w:highlight w:val="yellow"/>
        </w:rPr>
        <w:t xml:space="preserve">and map </w:t>
      </w:r>
      <w:r w:rsidRPr="000A6B3E">
        <w:rPr>
          <w:rFonts w:ascii="Calibri" w:hAnsi="Calibri" w:cstheme="minorHAnsi"/>
          <w:highlight w:val="yellow"/>
        </w:rPr>
        <w:t>to be added.</w:t>
      </w:r>
    </w:p>
    <w:p w14:paraId="30E70D02" w14:textId="77777777" w:rsidR="000A6B3E" w:rsidRDefault="000A6B3E" w:rsidP="00C9441C">
      <w:pPr>
        <w:rPr>
          <w:rFonts w:ascii="Calibri" w:hAnsi="Calibri" w:cstheme="minorHAnsi"/>
        </w:rPr>
      </w:pPr>
    </w:p>
    <w:p w14:paraId="2AEACB56" w14:textId="4337743E" w:rsidR="000A6B3E" w:rsidRPr="000A6B3E" w:rsidRDefault="000A6B3E" w:rsidP="00C9441C">
      <w:pPr>
        <w:rPr>
          <w:rFonts w:asciiTheme="majorHAnsi" w:eastAsiaTheme="majorEastAsia" w:hAnsiTheme="majorHAnsi" w:cstheme="majorBidi"/>
          <w:color w:val="1F4D78" w:themeColor="accent1" w:themeShade="7F"/>
        </w:rPr>
      </w:pPr>
      <w:r w:rsidRPr="000A6B3E">
        <w:rPr>
          <w:rFonts w:asciiTheme="majorHAnsi" w:eastAsiaTheme="majorEastAsia" w:hAnsiTheme="majorHAnsi" w:cstheme="majorBidi"/>
          <w:color w:val="1F4D78" w:themeColor="accent1" w:themeShade="7F"/>
        </w:rPr>
        <w:t>Creating a global dataset for restoration using existing tools</w:t>
      </w:r>
    </w:p>
    <w:p w14:paraId="0C877245" w14:textId="77777777" w:rsidR="000A6B3E" w:rsidRPr="000A6B3E" w:rsidRDefault="000A6B3E" w:rsidP="00C9441C">
      <w:pPr>
        <w:rPr>
          <w:rFonts w:ascii="Calibri" w:hAnsi="Calibri" w:cstheme="minorHAnsi"/>
        </w:rPr>
      </w:pPr>
    </w:p>
    <w:p w14:paraId="3129E223" w14:textId="44FB5802" w:rsidR="000A6B3E" w:rsidRDefault="000A6B3E" w:rsidP="000A6B3E">
      <w:pPr>
        <w:rPr>
          <w:rFonts w:ascii="Calibri" w:hAnsi="Calibri"/>
        </w:rPr>
      </w:pPr>
      <w:r w:rsidRPr="000A6B3E">
        <w:rPr>
          <w:rFonts w:ascii="Calibri" w:hAnsi="Calibri"/>
        </w:rPr>
        <w:t xml:space="preserve">Even though, at present, there are no global datasets that can measure progress on forest landscape restoration, there are existing tools and methods that could be utilized to create such a global dataset. To showcase this potential, we developed a pilot-scale analysis for the five countries of the Mekong region – Cambodia, Laos, Myanmar, Thailand, and Vietnam-- that reports progress on NYDF Goal 5 and demonstrates how, given additional investment of resources, this analysis could be improved further and scaled up into a global restoration monitoring system.  Two key tools and methods form the backbone of this pilot study and are specifically geared toward two separate forms of forest landscape restoration: trees inside the forest (i.e., relatively dense and clustered trees), and trees outside the forest (i.e., sparse tree cover on various land uses). </w:t>
      </w:r>
    </w:p>
    <w:p w14:paraId="2DC23F7E" w14:textId="77777777" w:rsidR="001E565B" w:rsidRDefault="001E565B" w:rsidP="000A6B3E">
      <w:pPr>
        <w:rPr>
          <w:rFonts w:ascii="Calibri" w:hAnsi="Calibri"/>
        </w:rPr>
      </w:pPr>
    </w:p>
    <w:p w14:paraId="33FD897A" w14:textId="77777777" w:rsidR="008614EC" w:rsidRDefault="008614EC" w:rsidP="008614EC">
      <w:pPr>
        <w:pStyle w:val="Heading4"/>
      </w:pPr>
      <w:r>
        <w:t xml:space="preserve">Trees Inside the Forest: </w:t>
      </w:r>
      <w:r w:rsidRPr="00D369A8">
        <w:t xml:space="preserve">GLAD </w:t>
      </w:r>
      <w:r>
        <w:t>Tree Cover and Height Dynamics</w:t>
      </w:r>
    </w:p>
    <w:p w14:paraId="32EC72D1" w14:textId="77777777" w:rsidR="008614EC" w:rsidRDefault="008614EC" w:rsidP="001E565B">
      <w:pPr>
        <w:rPr>
          <w:rFonts w:ascii="Calibri" w:hAnsi="Calibri"/>
        </w:rPr>
      </w:pPr>
    </w:p>
    <w:p w14:paraId="6F682983" w14:textId="446066D6" w:rsidR="001E565B" w:rsidRPr="001E565B" w:rsidRDefault="001E565B" w:rsidP="001E565B">
      <w:pPr>
        <w:rPr>
          <w:rFonts w:ascii="Calibri" w:hAnsi="Calibri"/>
        </w:rPr>
      </w:pPr>
      <w:r w:rsidRPr="001E565B">
        <w:rPr>
          <w:rFonts w:ascii="Calibri" w:hAnsi="Calibri"/>
        </w:rPr>
        <w:t xml:space="preserve">The University of Maryland GLAD lab’s dataset of tree canopy cover and height dynamics was used to identify progress on trees inside the forest. To identify progress on restoration in the region, we compared these data for two time periods: 2000 to 2010 and 2011 to 2017.  These two time periods were chosen because: 1) forest change can happen relatively slowly and the periods represent enough time to allow for significant changes to be detected by remote </w:t>
      </w:r>
      <w:r w:rsidRPr="001E565B">
        <w:rPr>
          <w:rFonts w:ascii="Calibri" w:hAnsi="Calibri"/>
        </w:rPr>
        <w:lastRenderedPageBreak/>
        <w:t>sensing; and 2) the Bonn Challenge, a major international forest landscape restoration initiative with similar goals to the NYDF, was launched in 2011; thus, the latter period represents a time where greater awareness and ambition toward restoration was initiated.</w:t>
      </w:r>
      <w:r w:rsidRPr="001E565B">
        <w:rPr>
          <w:rStyle w:val="FootnoteReference"/>
          <w:rFonts w:ascii="Calibri" w:hAnsi="Calibri"/>
        </w:rPr>
        <w:footnoteReference w:id="22"/>
      </w:r>
      <w:r w:rsidRPr="001E565B">
        <w:rPr>
          <w:rFonts w:ascii="Calibri" w:hAnsi="Calibri"/>
        </w:rPr>
        <w:t xml:space="preserve">  </w:t>
      </w:r>
    </w:p>
    <w:p w14:paraId="081F68D0" w14:textId="4FC18196" w:rsidR="000A6B3E" w:rsidRDefault="000A6B3E" w:rsidP="000A6B3E"/>
    <w:p w14:paraId="0B879C94" w14:textId="77777777" w:rsidR="001E565B" w:rsidRPr="001E565B" w:rsidRDefault="001E565B" w:rsidP="001E565B">
      <w:pPr>
        <w:rPr>
          <w:rFonts w:ascii="Calibri" w:hAnsi="Calibri"/>
        </w:rPr>
      </w:pPr>
      <w:r w:rsidRPr="001E565B">
        <w:rPr>
          <w:rFonts w:ascii="Calibri" w:hAnsi="Calibri"/>
        </w:rPr>
        <w:t xml:space="preserve">The significance of this dataset is that it provides a comprehensive picture of forest cover change for the region – both the gain and loss. </w:t>
      </w:r>
      <w:commentRangeStart w:id="66"/>
      <w:r w:rsidRPr="001E565B">
        <w:rPr>
          <w:rFonts w:ascii="Calibri" w:hAnsi="Calibri"/>
        </w:rPr>
        <w:t xml:space="preserve">Therefore, it is possible to calculate the net impact of both restoration and forest degradation/deforestation on total forest cover. The results (Table 3) show that, in total for the Mekong region, there was both gain and loss of forest cover on the order of millions of hectares, with an overall net loss for both time periods of roughly 2 percent.  However, there was an overall slowing of the degradation rate from 2011-2017.  Conversely, there was also a slowing of the overall gain rate such that the reduction in forest degradation was not matched by increased forest restoration. </w:t>
      </w:r>
      <w:commentRangeEnd w:id="66"/>
      <w:r w:rsidR="00775715">
        <w:rPr>
          <w:rStyle w:val="CommentReference"/>
        </w:rPr>
        <w:commentReference w:id="66"/>
      </w:r>
    </w:p>
    <w:p w14:paraId="2DE13F01" w14:textId="77777777" w:rsidR="001E565B" w:rsidRPr="001E565B" w:rsidRDefault="001E565B" w:rsidP="001E565B">
      <w:pPr>
        <w:rPr>
          <w:rFonts w:ascii="Calibri" w:hAnsi="Calibri"/>
        </w:rPr>
      </w:pPr>
    </w:p>
    <w:p w14:paraId="6C8E9555" w14:textId="77777777" w:rsidR="001E565B" w:rsidRPr="001E565B" w:rsidRDefault="001E565B" w:rsidP="001E565B">
      <w:pPr>
        <w:rPr>
          <w:rFonts w:ascii="Calibri" w:hAnsi="Calibri"/>
        </w:rPr>
      </w:pPr>
      <w:commentRangeStart w:id="67"/>
      <w:r w:rsidRPr="001E565B">
        <w:rPr>
          <w:rFonts w:ascii="Calibri" w:hAnsi="Calibri"/>
        </w:rPr>
        <w:t xml:space="preserve">Analysis of the country-level results also show some interesting trends. Comparing the two time periods, Laos reduced their forest loss rate and had a consistent gain rate, thus indicating an overall positive trend toward restoration, although they also had some of the highest proportional losses of forest cover compared to their country’s size.  Similarly, Thailand had a net gain in forest cover for both time periods, while significantly reducing their loss rate from 2011-2017. Myanmar also showed significant reduction in their forest degradation rate from 2011-2017. Both Cambodia and Vietnam exhibited increased forest cover loss and decreased forest cover gain for both time periods, demonstrating negative progress on both deforestation prevention and restoration.  </w:t>
      </w:r>
      <w:commentRangeEnd w:id="67"/>
      <w:r w:rsidR="008614EC">
        <w:rPr>
          <w:rStyle w:val="CommentReference"/>
        </w:rPr>
        <w:commentReference w:id="67"/>
      </w:r>
    </w:p>
    <w:p w14:paraId="353ADEEF" w14:textId="77777777" w:rsidR="001E565B" w:rsidRPr="001E565B" w:rsidRDefault="001E565B" w:rsidP="001E565B">
      <w:pPr>
        <w:rPr>
          <w:rFonts w:ascii="Calibri" w:hAnsi="Calibri"/>
        </w:rPr>
      </w:pPr>
    </w:p>
    <w:p w14:paraId="3503C73B" w14:textId="77777777" w:rsidR="001E565B" w:rsidRPr="001E565B" w:rsidRDefault="001E565B" w:rsidP="001E565B">
      <w:pPr>
        <w:rPr>
          <w:rFonts w:ascii="Calibri" w:hAnsi="Calibri"/>
        </w:rPr>
      </w:pPr>
      <w:r w:rsidRPr="001E565B">
        <w:rPr>
          <w:rFonts w:ascii="Calibri" w:hAnsi="Calibri"/>
        </w:rPr>
        <w:t xml:space="preserve">Overall the data show that forest cover change is a highly dynamic process – it cannot be viewed in terms of just deforestation or just restoration – it is the net change that is important.  The data also show that forest cover change is spatially-explicit – it is highly variable from country to country– given that it is influenced by a multitude of factors. </w:t>
      </w:r>
    </w:p>
    <w:p w14:paraId="6CFEE4E4" w14:textId="77777777" w:rsidR="001E565B" w:rsidRPr="001E565B" w:rsidRDefault="001E565B" w:rsidP="001E565B">
      <w:pPr>
        <w:pStyle w:val="Caption"/>
        <w:keepNext/>
        <w:keepLines/>
        <w:rPr>
          <w:i/>
          <w:szCs w:val="16"/>
        </w:rPr>
      </w:pPr>
      <w:r w:rsidRPr="001E565B">
        <w:rPr>
          <w:b/>
          <w:i/>
          <w:szCs w:val="16"/>
        </w:rPr>
        <w:t xml:space="preserve">Table </w:t>
      </w:r>
      <w:r w:rsidRPr="001E565B">
        <w:rPr>
          <w:b/>
          <w:i/>
          <w:szCs w:val="16"/>
        </w:rPr>
        <w:fldChar w:fldCharType="begin"/>
      </w:r>
      <w:r w:rsidRPr="001E565B">
        <w:rPr>
          <w:b/>
          <w:i/>
          <w:szCs w:val="16"/>
        </w:rPr>
        <w:instrText xml:space="preserve"> SEQ Table \* ARABIC </w:instrText>
      </w:r>
      <w:r w:rsidRPr="001E565B">
        <w:rPr>
          <w:b/>
          <w:i/>
          <w:szCs w:val="16"/>
        </w:rPr>
        <w:fldChar w:fldCharType="separate"/>
      </w:r>
      <w:r w:rsidRPr="001E565B">
        <w:rPr>
          <w:b/>
          <w:i/>
          <w:noProof/>
          <w:szCs w:val="16"/>
        </w:rPr>
        <w:t>2</w:t>
      </w:r>
      <w:r w:rsidRPr="001E565B">
        <w:rPr>
          <w:b/>
          <w:i/>
          <w:szCs w:val="16"/>
        </w:rPr>
        <w:fldChar w:fldCharType="end"/>
      </w:r>
      <w:r w:rsidRPr="001E565B">
        <w:rPr>
          <w:i/>
          <w:szCs w:val="16"/>
        </w:rPr>
        <w:t xml:space="preserve">. Estimated Net Change in Forest Cover in the Mekong Region: 2000-2010 and 2011-2017. </w:t>
      </w:r>
    </w:p>
    <w:p w14:paraId="09A00374" w14:textId="77777777" w:rsidR="001E565B" w:rsidRPr="00411D9D" w:rsidRDefault="001E565B" w:rsidP="001E565B">
      <w:pPr>
        <w:rPr>
          <w:b/>
        </w:rPr>
      </w:pPr>
      <w:r w:rsidRPr="00411D9D">
        <w:rPr>
          <w:b/>
        </w:rPr>
        <w:t>DRAFT – DO NOT CIT</w:t>
      </w:r>
      <w:r>
        <w:rPr>
          <w:b/>
        </w:rPr>
        <w:t>E NUMBERS</w:t>
      </w:r>
      <w:r w:rsidRPr="00411D9D">
        <w:rPr>
          <w:b/>
        </w:rPr>
        <w:t xml:space="preserve">– ANALYSIS </w:t>
      </w:r>
      <w:r>
        <w:rPr>
          <w:b/>
        </w:rPr>
        <w:t>NOT FINAL</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305"/>
        <w:gridCol w:w="1305"/>
        <w:gridCol w:w="1305"/>
        <w:gridCol w:w="1305"/>
        <w:gridCol w:w="1305"/>
        <w:gridCol w:w="1305"/>
      </w:tblGrid>
      <w:tr w:rsidR="001E565B" w:rsidRPr="00307F0B" w14:paraId="620809A1" w14:textId="77777777" w:rsidTr="001E565B">
        <w:trPr>
          <w:trHeight w:val="300"/>
        </w:trPr>
        <w:tc>
          <w:tcPr>
            <w:tcW w:w="1525" w:type="dxa"/>
            <w:shd w:val="clear" w:color="auto" w:fill="DEEAF6" w:themeFill="accent1" w:themeFillTint="33"/>
            <w:noWrap/>
            <w:vAlign w:val="bottom"/>
            <w:hideMark/>
          </w:tcPr>
          <w:p w14:paraId="5AB14019" w14:textId="77777777" w:rsidR="001E565B" w:rsidRPr="00307F0B" w:rsidRDefault="001E565B" w:rsidP="001E565B">
            <w:pPr>
              <w:keepNext/>
              <w:keepLines/>
              <w:rPr>
                <w:rFonts w:eastAsia="Times New Roman"/>
              </w:rPr>
            </w:pPr>
          </w:p>
        </w:tc>
        <w:tc>
          <w:tcPr>
            <w:tcW w:w="2610" w:type="dxa"/>
            <w:gridSpan w:val="2"/>
            <w:tcBorders>
              <w:right w:val="double" w:sz="4" w:space="0" w:color="auto"/>
            </w:tcBorders>
            <w:shd w:val="clear" w:color="auto" w:fill="DEEAF6" w:themeFill="accent1" w:themeFillTint="33"/>
            <w:vAlign w:val="bottom"/>
          </w:tcPr>
          <w:p w14:paraId="5CF4D972" w14:textId="77777777" w:rsidR="001E565B" w:rsidRPr="00307F0B" w:rsidRDefault="001E565B" w:rsidP="001E565B">
            <w:pPr>
              <w:keepNext/>
              <w:keepLines/>
              <w:jc w:val="center"/>
              <w:rPr>
                <w:rFonts w:ascii="Calibri" w:eastAsia="Times New Roman" w:hAnsi="Calibri" w:cs="Calibri"/>
                <w:b/>
                <w:color w:val="000000"/>
              </w:rPr>
            </w:pPr>
            <w:r w:rsidRPr="00307F0B">
              <w:rPr>
                <w:rFonts w:ascii="Calibri" w:eastAsia="Times New Roman" w:hAnsi="Calibri" w:cs="Calibri"/>
                <w:b/>
                <w:color w:val="000000"/>
              </w:rPr>
              <w:t>2000-2010</w:t>
            </w:r>
          </w:p>
        </w:tc>
        <w:tc>
          <w:tcPr>
            <w:tcW w:w="2610" w:type="dxa"/>
            <w:gridSpan w:val="2"/>
            <w:tcBorders>
              <w:left w:val="double" w:sz="4" w:space="0" w:color="auto"/>
              <w:right w:val="double" w:sz="4" w:space="0" w:color="auto"/>
            </w:tcBorders>
            <w:shd w:val="clear" w:color="auto" w:fill="DEEAF6" w:themeFill="accent1" w:themeFillTint="33"/>
            <w:vAlign w:val="bottom"/>
          </w:tcPr>
          <w:p w14:paraId="3846C680" w14:textId="77777777" w:rsidR="001E565B" w:rsidRPr="00307F0B" w:rsidRDefault="001E565B" w:rsidP="001E565B">
            <w:pPr>
              <w:keepNext/>
              <w:keepLines/>
              <w:jc w:val="center"/>
              <w:rPr>
                <w:rFonts w:ascii="Calibri" w:eastAsia="Times New Roman" w:hAnsi="Calibri" w:cs="Calibri"/>
                <w:b/>
                <w:color w:val="000000"/>
              </w:rPr>
            </w:pPr>
            <w:r>
              <w:rPr>
                <w:rFonts w:ascii="Calibri" w:eastAsia="Times New Roman" w:hAnsi="Calibri" w:cs="Calibri"/>
                <w:b/>
                <w:color w:val="000000"/>
              </w:rPr>
              <w:t>2011-</w:t>
            </w:r>
            <w:r w:rsidRPr="00307F0B">
              <w:rPr>
                <w:rFonts w:ascii="Calibri" w:eastAsia="Times New Roman" w:hAnsi="Calibri" w:cs="Calibri"/>
                <w:b/>
                <w:color w:val="000000"/>
              </w:rPr>
              <w:t>2017</w:t>
            </w:r>
          </w:p>
        </w:tc>
        <w:tc>
          <w:tcPr>
            <w:tcW w:w="2610" w:type="dxa"/>
            <w:gridSpan w:val="2"/>
            <w:tcBorders>
              <w:left w:val="double" w:sz="4" w:space="0" w:color="auto"/>
            </w:tcBorders>
            <w:shd w:val="clear" w:color="auto" w:fill="DEEAF6" w:themeFill="accent1" w:themeFillTint="33"/>
            <w:noWrap/>
            <w:vAlign w:val="bottom"/>
            <w:hideMark/>
          </w:tcPr>
          <w:p w14:paraId="0E39FF69" w14:textId="77777777" w:rsidR="001E565B" w:rsidRPr="00307F0B" w:rsidRDefault="001E565B" w:rsidP="001E565B">
            <w:pPr>
              <w:keepNext/>
              <w:keepLines/>
              <w:jc w:val="center"/>
              <w:rPr>
                <w:rFonts w:eastAsia="Times New Roman" w:cstheme="minorHAnsi"/>
                <w:b/>
              </w:rPr>
            </w:pPr>
            <w:r w:rsidRPr="00231CD1">
              <w:rPr>
                <w:rFonts w:eastAsia="Times New Roman" w:cstheme="minorHAnsi"/>
                <w:b/>
              </w:rPr>
              <w:t>Comparison</w:t>
            </w:r>
            <w:r>
              <w:rPr>
                <w:rFonts w:eastAsia="Times New Roman" w:cstheme="minorHAnsi"/>
                <w:b/>
              </w:rPr>
              <w:t xml:space="preserve"> of time periods</w:t>
            </w:r>
          </w:p>
        </w:tc>
      </w:tr>
      <w:tr w:rsidR="001E565B" w:rsidRPr="00307F0B" w14:paraId="338FEAAF" w14:textId="77777777" w:rsidTr="001E565B">
        <w:trPr>
          <w:trHeight w:val="600"/>
        </w:trPr>
        <w:tc>
          <w:tcPr>
            <w:tcW w:w="1525" w:type="dxa"/>
            <w:shd w:val="clear" w:color="auto" w:fill="DEEAF6" w:themeFill="accent1" w:themeFillTint="33"/>
            <w:vAlign w:val="bottom"/>
            <w:hideMark/>
          </w:tcPr>
          <w:p w14:paraId="69663EF3" w14:textId="77777777" w:rsidR="001E565B" w:rsidRPr="00307F0B" w:rsidRDefault="001E565B" w:rsidP="001E565B">
            <w:pPr>
              <w:keepNext/>
              <w:keepLines/>
              <w:rPr>
                <w:rFonts w:eastAsia="Times New Roman" w:cstheme="minorHAnsi"/>
                <w:b/>
              </w:rPr>
            </w:pPr>
            <w:r w:rsidRPr="00B43C2B">
              <w:rPr>
                <w:rFonts w:eastAsia="Times New Roman" w:cstheme="minorHAnsi"/>
                <w:b/>
              </w:rPr>
              <w:t>Country</w:t>
            </w:r>
          </w:p>
        </w:tc>
        <w:tc>
          <w:tcPr>
            <w:tcW w:w="1305" w:type="dxa"/>
            <w:shd w:val="clear" w:color="auto" w:fill="DEEAF6" w:themeFill="accent1" w:themeFillTint="33"/>
            <w:vAlign w:val="bottom"/>
            <w:hideMark/>
          </w:tcPr>
          <w:p w14:paraId="1289EBD6"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w:t>
            </w:r>
            <w:proofErr w:type="spellStart"/>
            <w:r w:rsidRPr="00307F0B">
              <w:rPr>
                <w:rFonts w:ascii="Calibri" w:eastAsia="Times New Roman" w:hAnsi="Calibri" w:cs="Calibri"/>
                <w:b/>
                <w:color w:val="000000"/>
              </w:rPr>
              <w:t>Mha</w:t>
            </w:r>
            <w:proofErr w:type="spellEnd"/>
            <w:r w:rsidRPr="00307F0B">
              <w:rPr>
                <w:rFonts w:ascii="Calibri" w:eastAsia="Times New Roman" w:hAnsi="Calibri" w:cs="Calibri"/>
                <w:b/>
                <w:color w:val="000000"/>
              </w:rPr>
              <w:t xml:space="preserve">) </w:t>
            </w:r>
          </w:p>
        </w:tc>
        <w:tc>
          <w:tcPr>
            <w:tcW w:w="1305" w:type="dxa"/>
            <w:tcBorders>
              <w:right w:val="double" w:sz="4" w:space="0" w:color="auto"/>
            </w:tcBorders>
            <w:shd w:val="clear" w:color="auto" w:fill="DEEAF6" w:themeFill="accent1" w:themeFillTint="33"/>
            <w:vAlign w:val="bottom"/>
            <w:hideMark/>
          </w:tcPr>
          <w:p w14:paraId="5029385F"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 </w:t>
            </w:r>
          </w:p>
        </w:tc>
        <w:tc>
          <w:tcPr>
            <w:tcW w:w="1305" w:type="dxa"/>
            <w:shd w:val="clear" w:color="auto" w:fill="DEEAF6" w:themeFill="accent1" w:themeFillTint="33"/>
            <w:vAlign w:val="bottom"/>
            <w:hideMark/>
          </w:tcPr>
          <w:p w14:paraId="5864873A"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w:t>
            </w:r>
            <w:proofErr w:type="spellStart"/>
            <w:r w:rsidRPr="00307F0B">
              <w:rPr>
                <w:rFonts w:ascii="Calibri" w:eastAsia="Times New Roman" w:hAnsi="Calibri" w:cs="Calibri"/>
                <w:b/>
                <w:color w:val="000000"/>
              </w:rPr>
              <w:t>Mha</w:t>
            </w:r>
            <w:proofErr w:type="spellEnd"/>
            <w:r w:rsidRPr="00307F0B">
              <w:rPr>
                <w:rFonts w:ascii="Calibri" w:eastAsia="Times New Roman" w:hAnsi="Calibri" w:cs="Calibri"/>
                <w:b/>
                <w:color w:val="000000"/>
              </w:rPr>
              <w:t xml:space="preserve">) </w:t>
            </w:r>
          </w:p>
        </w:tc>
        <w:tc>
          <w:tcPr>
            <w:tcW w:w="1305" w:type="dxa"/>
            <w:tcBorders>
              <w:right w:val="double" w:sz="4" w:space="0" w:color="auto"/>
            </w:tcBorders>
            <w:shd w:val="clear" w:color="auto" w:fill="DEEAF6" w:themeFill="accent1" w:themeFillTint="33"/>
            <w:vAlign w:val="bottom"/>
            <w:hideMark/>
          </w:tcPr>
          <w:p w14:paraId="23A4996F"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 Net change (%) </w:t>
            </w:r>
          </w:p>
        </w:tc>
        <w:tc>
          <w:tcPr>
            <w:tcW w:w="1305" w:type="dxa"/>
            <w:tcBorders>
              <w:left w:val="double" w:sz="4" w:space="0" w:color="auto"/>
            </w:tcBorders>
            <w:shd w:val="clear" w:color="auto" w:fill="DEEAF6" w:themeFill="accent1" w:themeFillTint="33"/>
            <w:vAlign w:val="bottom"/>
            <w:hideMark/>
          </w:tcPr>
          <w:p w14:paraId="7C9EF73C"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Change in loss rate </w:t>
            </w:r>
          </w:p>
        </w:tc>
        <w:tc>
          <w:tcPr>
            <w:tcW w:w="1305" w:type="dxa"/>
            <w:shd w:val="clear" w:color="auto" w:fill="DEEAF6" w:themeFill="accent1" w:themeFillTint="33"/>
            <w:vAlign w:val="bottom"/>
            <w:hideMark/>
          </w:tcPr>
          <w:p w14:paraId="797FB6AC" w14:textId="77777777" w:rsidR="001E565B" w:rsidRPr="00307F0B" w:rsidRDefault="001E565B" w:rsidP="001E565B">
            <w:pPr>
              <w:keepNext/>
              <w:keepLines/>
              <w:rPr>
                <w:rFonts w:ascii="Calibri" w:eastAsia="Times New Roman" w:hAnsi="Calibri" w:cs="Calibri"/>
                <w:b/>
                <w:color w:val="000000"/>
              </w:rPr>
            </w:pPr>
            <w:r w:rsidRPr="00307F0B">
              <w:rPr>
                <w:rFonts w:ascii="Calibri" w:eastAsia="Times New Roman" w:hAnsi="Calibri" w:cs="Calibri"/>
                <w:b/>
                <w:color w:val="000000"/>
              </w:rPr>
              <w:t xml:space="preserve">Change in gain rate </w:t>
            </w:r>
          </w:p>
        </w:tc>
      </w:tr>
      <w:tr w:rsidR="001E565B" w:rsidRPr="00307F0B" w14:paraId="7DC593EF" w14:textId="77777777" w:rsidTr="001E565B">
        <w:trPr>
          <w:trHeight w:val="300"/>
        </w:trPr>
        <w:tc>
          <w:tcPr>
            <w:tcW w:w="1525" w:type="dxa"/>
            <w:shd w:val="clear" w:color="auto" w:fill="auto"/>
            <w:noWrap/>
            <w:vAlign w:val="bottom"/>
            <w:hideMark/>
          </w:tcPr>
          <w:p w14:paraId="332AFB57"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Cambodia</w:t>
            </w:r>
          </w:p>
        </w:tc>
        <w:tc>
          <w:tcPr>
            <w:tcW w:w="1305" w:type="dxa"/>
            <w:shd w:val="clear" w:color="auto" w:fill="auto"/>
            <w:noWrap/>
            <w:vAlign w:val="bottom"/>
            <w:hideMark/>
          </w:tcPr>
          <w:p w14:paraId="12F90230"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0.9</w:t>
            </w:r>
          </w:p>
        </w:tc>
        <w:tc>
          <w:tcPr>
            <w:tcW w:w="1305" w:type="dxa"/>
            <w:tcBorders>
              <w:right w:val="double" w:sz="4" w:space="0" w:color="auto"/>
            </w:tcBorders>
            <w:shd w:val="clear" w:color="auto" w:fill="auto"/>
            <w:noWrap/>
            <w:vAlign w:val="bottom"/>
            <w:hideMark/>
          </w:tcPr>
          <w:p w14:paraId="75D5AD26"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-3.8%</w:t>
            </w:r>
          </w:p>
        </w:tc>
        <w:tc>
          <w:tcPr>
            <w:tcW w:w="1305" w:type="dxa"/>
            <w:shd w:val="clear" w:color="auto" w:fill="auto"/>
            <w:noWrap/>
            <w:vAlign w:val="bottom"/>
            <w:hideMark/>
          </w:tcPr>
          <w:p w14:paraId="2160701C"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 xml:space="preserve">    </w:t>
            </w:r>
            <w:r>
              <w:rPr>
                <w:rFonts w:ascii="Calibri" w:eastAsia="Times New Roman" w:hAnsi="Calibri" w:cs="Calibri"/>
                <w:color w:val="FF0000"/>
              </w:rPr>
              <w:t>-</w:t>
            </w:r>
            <w:r w:rsidRPr="00307F0B">
              <w:rPr>
                <w:rFonts w:ascii="Calibri" w:eastAsia="Times New Roman" w:hAnsi="Calibri" w:cs="Calibri"/>
                <w:color w:val="FF0000"/>
              </w:rPr>
              <w:t>1.4</w:t>
            </w:r>
          </w:p>
        </w:tc>
        <w:tc>
          <w:tcPr>
            <w:tcW w:w="1305" w:type="dxa"/>
            <w:tcBorders>
              <w:right w:val="double" w:sz="4" w:space="0" w:color="auto"/>
            </w:tcBorders>
            <w:shd w:val="clear" w:color="auto" w:fill="auto"/>
            <w:noWrap/>
            <w:vAlign w:val="bottom"/>
            <w:hideMark/>
          </w:tcPr>
          <w:p w14:paraId="0BB9ABD4"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-5.6%</w:t>
            </w:r>
          </w:p>
        </w:tc>
        <w:tc>
          <w:tcPr>
            <w:tcW w:w="1305" w:type="dxa"/>
            <w:tcBorders>
              <w:left w:val="double" w:sz="4" w:space="0" w:color="auto"/>
            </w:tcBorders>
            <w:shd w:val="clear" w:color="auto" w:fill="auto"/>
            <w:noWrap/>
            <w:vAlign w:val="bottom"/>
            <w:hideMark/>
          </w:tcPr>
          <w:p w14:paraId="6D01ACB2"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11%</w:t>
            </w:r>
          </w:p>
        </w:tc>
        <w:tc>
          <w:tcPr>
            <w:tcW w:w="1305" w:type="dxa"/>
            <w:shd w:val="clear" w:color="auto" w:fill="auto"/>
            <w:noWrap/>
            <w:vAlign w:val="bottom"/>
            <w:hideMark/>
          </w:tcPr>
          <w:p w14:paraId="744B09D8" w14:textId="77777777" w:rsidR="001E565B" w:rsidRPr="00307F0B" w:rsidRDefault="001E565B" w:rsidP="001E565B">
            <w:pPr>
              <w:keepNext/>
              <w:keepLines/>
              <w:jc w:val="right"/>
              <w:rPr>
                <w:rFonts w:ascii="Calibri" w:eastAsia="Times New Roman" w:hAnsi="Calibri" w:cs="Calibri"/>
                <w:color w:val="000000"/>
              </w:rPr>
            </w:pPr>
            <w:r w:rsidRPr="00307F0B">
              <w:rPr>
                <w:rFonts w:ascii="Calibri" w:eastAsia="Times New Roman" w:hAnsi="Calibri" w:cs="Calibri"/>
                <w:color w:val="FF0000"/>
              </w:rPr>
              <w:t>-12%</w:t>
            </w:r>
          </w:p>
        </w:tc>
      </w:tr>
      <w:tr w:rsidR="001E565B" w:rsidRPr="00307F0B" w14:paraId="4E2BD635" w14:textId="77777777" w:rsidTr="001E565B">
        <w:trPr>
          <w:trHeight w:val="300"/>
        </w:trPr>
        <w:tc>
          <w:tcPr>
            <w:tcW w:w="1525" w:type="dxa"/>
            <w:shd w:val="clear" w:color="auto" w:fill="auto"/>
            <w:noWrap/>
            <w:vAlign w:val="bottom"/>
            <w:hideMark/>
          </w:tcPr>
          <w:p w14:paraId="1FC92A64"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Laos</w:t>
            </w:r>
          </w:p>
        </w:tc>
        <w:tc>
          <w:tcPr>
            <w:tcW w:w="1305" w:type="dxa"/>
            <w:shd w:val="clear" w:color="auto" w:fill="auto"/>
            <w:noWrap/>
            <w:vAlign w:val="bottom"/>
            <w:hideMark/>
          </w:tcPr>
          <w:p w14:paraId="036C0DD5"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2.0</w:t>
            </w:r>
          </w:p>
        </w:tc>
        <w:tc>
          <w:tcPr>
            <w:tcW w:w="1305" w:type="dxa"/>
            <w:tcBorders>
              <w:right w:val="double" w:sz="4" w:space="0" w:color="auto"/>
            </w:tcBorders>
            <w:shd w:val="clear" w:color="auto" w:fill="auto"/>
            <w:noWrap/>
            <w:vAlign w:val="bottom"/>
            <w:hideMark/>
          </w:tcPr>
          <w:p w14:paraId="635B4D23"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-7.7%</w:t>
            </w:r>
          </w:p>
        </w:tc>
        <w:tc>
          <w:tcPr>
            <w:tcW w:w="1305" w:type="dxa"/>
            <w:shd w:val="clear" w:color="auto" w:fill="auto"/>
            <w:noWrap/>
            <w:vAlign w:val="bottom"/>
            <w:hideMark/>
          </w:tcPr>
          <w:p w14:paraId="40AB30B9"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1.8</w:t>
            </w:r>
          </w:p>
        </w:tc>
        <w:tc>
          <w:tcPr>
            <w:tcW w:w="1305" w:type="dxa"/>
            <w:tcBorders>
              <w:right w:val="double" w:sz="4" w:space="0" w:color="auto"/>
            </w:tcBorders>
            <w:shd w:val="clear" w:color="auto" w:fill="auto"/>
            <w:noWrap/>
            <w:vAlign w:val="bottom"/>
            <w:hideMark/>
          </w:tcPr>
          <w:p w14:paraId="02791076"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-7.0%</w:t>
            </w:r>
          </w:p>
        </w:tc>
        <w:tc>
          <w:tcPr>
            <w:tcW w:w="1305" w:type="dxa"/>
            <w:tcBorders>
              <w:left w:val="double" w:sz="4" w:space="0" w:color="auto"/>
            </w:tcBorders>
            <w:shd w:val="clear" w:color="auto" w:fill="auto"/>
            <w:noWrap/>
            <w:vAlign w:val="bottom"/>
            <w:hideMark/>
          </w:tcPr>
          <w:p w14:paraId="79793DE1"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-5%</w:t>
            </w:r>
          </w:p>
        </w:tc>
        <w:tc>
          <w:tcPr>
            <w:tcW w:w="1305" w:type="dxa"/>
            <w:shd w:val="clear" w:color="auto" w:fill="auto"/>
            <w:noWrap/>
            <w:vAlign w:val="bottom"/>
            <w:hideMark/>
          </w:tcPr>
          <w:p w14:paraId="3B47D7BA" w14:textId="77777777" w:rsidR="001E565B" w:rsidRPr="00307F0B" w:rsidRDefault="001E565B" w:rsidP="001E565B">
            <w:pPr>
              <w:keepNext/>
              <w:keepLines/>
              <w:jc w:val="right"/>
              <w:rPr>
                <w:rFonts w:ascii="Calibri" w:eastAsia="Times New Roman" w:hAnsi="Calibri" w:cs="Calibri"/>
                <w:color w:val="000000"/>
              </w:rPr>
            </w:pPr>
            <w:r w:rsidRPr="00307F0B">
              <w:rPr>
                <w:rFonts w:ascii="Calibri" w:eastAsia="Times New Roman" w:hAnsi="Calibri" w:cs="Calibri"/>
                <w:color w:val="00B050"/>
              </w:rPr>
              <w:t>0%</w:t>
            </w:r>
          </w:p>
        </w:tc>
      </w:tr>
      <w:tr w:rsidR="001E565B" w:rsidRPr="00307F0B" w14:paraId="648D9B42" w14:textId="77777777" w:rsidTr="001E565B">
        <w:trPr>
          <w:trHeight w:val="300"/>
        </w:trPr>
        <w:tc>
          <w:tcPr>
            <w:tcW w:w="1525" w:type="dxa"/>
            <w:shd w:val="clear" w:color="auto" w:fill="auto"/>
            <w:noWrap/>
            <w:vAlign w:val="bottom"/>
            <w:hideMark/>
          </w:tcPr>
          <w:p w14:paraId="02C58EB7"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Myanmar</w:t>
            </w:r>
          </w:p>
        </w:tc>
        <w:tc>
          <w:tcPr>
            <w:tcW w:w="1305" w:type="dxa"/>
            <w:shd w:val="clear" w:color="auto" w:fill="auto"/>
            <w:noWrap/>
            <w:vAlign w:val="bottom"/>
            <w:hideMark/>
          </w:tcPr>
          <w:p w14:paraId="7000C5B0"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3.1</w:t>
            </w:r>
          </w:p>
        </w:tc>
        <w:tc>
          <w:tcPr>
            <w:tcW w:w="1305" w:type="dxa"/>
            <w:tcBorders>
              <w:right w:val="double" w:sz="4" w:space="0" w:color="auto"/>
            </w:tcBorders>
            <w:shd w:val="clear" w:color="auto" w:fill="auto"/>
            <w:noWrap/>
            <w:vAlign w:val="bottom"/>
            <w:hideMark/>
          </w:tcPr>
          <w:p w14:paraId="68ACEE84"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-2.5%</w:t>
            </w:r>
          </w:p>
        </w:tc>
        <w:tc>
          <w:tcPr>
            <w:tcW w:w="1305" w:type="dxa"/>
            <w:shd w:val="clear" w:color="auto" w:fill="auto"/>
            <w:noWrap/>
            <w:vAlign w:val="bottom"/>
            <w:hideMark/>
          </w:tcPr>
          <w:p w14:paraId="4D473F5B"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2.2</w:t>
            </w:r>
          </w:p>
        </w:tc>
        <w:tc>
          <w:tcPr>
            <w:tcW w:w="1305" w:type="dxa"/>
            <w:tcBorders>
              <w:right w:val="double" w:sz="4" w:space="0" w:color="auto"/>
            </w:tcBorders>
            <w:shd w:val="clear" w:color="auto" w:fill="auto"/>
            <w:noWrap/>
            <w:vAlign w:val="bottom"/>
            <w:hideMark/>
          </w:tcPr>
          <w:p w14:paraId="41565422"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-1.8%</w:t>
            </w:r>
          </w:p>
        </w:tc>
        <w:tc>
          <w:tcPr>
            <w:tcW w:w="1305" w:type="dxa"/>
            <w:tcBorders>
              <w:left w:val="double" w:sz="4" w:space="0" w:color="auto"/>
            </w:tcBorders>
            <w:shd w:val="clear" w:color="auto" w:fill="auto"/>
            <w:noWrap/>
            <w:vAlign w:val="bottom"/>
            <w:hideMark/>
          </w:tcPr>
          <w:p w14:paraId="27E68088"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-13%</w:t>
            </w:r>
          </w:p>
        </w:tc>
        <w:tc>
          <w:tcPr>
            <w:tcW w:w="1305" w:type="dxa"/>
            <w:shd w:val="clear" w:color="auto" w:fill="auto"/>
            <w:noWrap/>
            <w:vAlign w:val="bottom"/>
            <w:hideMark/>
          </w:tcPr>
          <w:p w14:paraId="50DDB5A0"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-4%</w:t>
            </w:r>
          </w:p>
        </w:tc>
      </w:tr>
      <w:tr w:rsidR="001E565B" w:rsidRPr="00307F0B" w14:paraId="522042C8" w14:textId="77777777" w:rsidTr="001E565B">
        <w:trPr>
          <w:trHeight w:val="300"/>
        </w:trPr>
        <w:tc>
          <w:tcPr>
            <w:tcW w:w="1525" w:type="dxa"/>
            <w:shd w:val="clear" w:color="auto" w:fill="auto"/>
            <w:noWrap/>
            <w:vAlign w:val="bottom"/>
            <w:hideMark/>
          </w:tcPr>
          <w:p w14:paraId="278A0E8A"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Thailand</w:t>
            </w:r>
          </w:p>
        </w:tc>
        <w:tc>
          <w:tcPr>
            <w:tcW w:w="1305" w:type="dxa"/>
            <w:shd w:val="clear" w:color="auto" w:fill="auto"/>
            <w:noWrap/>
            <w:vAlign w:val="bottom"/>
            <w:hideMark/>
          </w:tcPr>
          <w:p w14:paraId="765C9C9F" w14:textId="77777777" w:rsidR="001E565B" w:rsidRPr="00307F0B" w:rsidRDefault="001E565B" w:rsidP="001E565B">
            <w:pPr>
              <w:keepNext/>
              <w:keepLines/>
              <w:jc w:val="right"/>
              <w:rPr>
                <w:rFonts w:ascii="Calibri" w:eastAsia="Times New Roman" w:hAnsi="Calibri" w:cs="Calibri"/>
                <w:color w:val="000000"/>
              </w:rPr>
            </w:pPr>
            <w:r w:rsidRPr="00273723">
              <w:rPr>
                <w:rFonts w:ascii="Calibri" w:eastAsia="Times New Roman" w:hAnsi="Calibri" w:cs="Calibri"/>
                <w:color w:val="00B050"/>
              </w:rPr>
              <w:t>+</w:t>
            </w:r>
            <w:r w:rsidRPr="00307F0B">
              <w:rPr>
                <w:rFonts w:ascii="Calibri" w:eastAsia="Times New Roman" w:hAnsi="Calibri" w:cs="Calibri"/>
                <w:color w:val="00B050"/>
              </w:rPr>
              <w:t xml:space="preserve">0.1 </w:t>
            </w:r>
          </w:p>
        </w:tc>
        <w:tc>
          <w:tcPr>
            <w:tcW w:w="1305" w:type="dxa"/>
            <w:tcBorders>
              <w:right w:val="double" w:sz="4" w:space="0" w:color="auto"/>
            </w:tcBorders>
            <w:shd w:val="clear" w:color="auto" w:fill="auto"/>
            <w:noWrap/>
            <w:vAlign w:val="bottom"/>
            <w:hideMark/>
          </w:tcPr>
          <w:p w14:paraId="59F16D75" w14:textId="77777777" w:rsidR="001E565B" w:rsidRPr="00307F0B" w:rsidRDefault="001E565B" w:rsidP="001E565B">
            <w:pPr>
              <w:keepNext/>
              <w:keepLines/>
              <w:jc w:val="right"/>
              <w:rPr>
                <w:rFonts w:ascii="Calibri" w:eastAsia="Times New Roman" w:hAnsi="Calibri" w:cs="Calibri"/>
                <w:color w:val="000000"/>
              </w:rPr>
            </w:pPr>
            <w:r w:rsidRPr="00B43C2B">
              <w:rPr>
                <w:rFonts w:ascii="Calibri" w:eastAsia="Times New Roman" w:hAnsi="Calibri" w:cs="Calibri"/>
                <w:color w:val="00B050"/>
              </w:rPr>
              <w:t>+</w:t>
            </w:r>
            <w:r w:rsidRPr="00307F0B">
              <w:rPr>
                <w:rFonts w:ascii="Calibri" w:eastAsia="Times New Roman" w:hAnsi="Calibri" w:cs="Calibri"/>
                <w:color w:val="00B050"/>
              </w:rPr>
              <w:t>0.1%</w:t>
            </w:r>
          </w:p>
        </w:tc>
        <w:tc>
          <w:tcPr>
            <w:tcW w:w="1305" w:type="dxa"/>
            <w:shd w:val="clear" w:color="auto" w:fill="auto"/>
            <w:noWrap/>
            <w:vAlign w:val="bottom"/>
            <w:hideMark/>
          </w:tcPr>
          <w:p w14:paraId="1E00F859" w14:textId="77777777" w:rsidR="001E565B" w:rsidRPr="00307F0B" w:rsidRDefault="001E565B" w:rsidP="001E565B">
            <w:pPr>
              <w:keepNext/>
              <w:keepLines/>
              <w:jc w:val="right"/>
              <w:rPr>
                <w:rFonts w:ascii="Calibri" w:eastAsia="Times New Roman" w:hAnsi="Calibri" w:cs="Calibri"/>
                <w:color w:val="000000"/>
              </w:rPr>
            </w:pPr>
            <w:r w:rsidRPr="00273723">
              <w:rPr>
                <w:rFonts w:ascii="Calibri" w:eastAsia="Times New Roman" w:hAnsi="Calibri" w:cs="Calibri"/>
                <w:color w:val="00B050"/>
              </w:rPr>
              <w:t>+</w:t>
            </w:r>
            <w:r w:rsidRPr="00307F0B">
              <w:rPr>
                <w:rFonts w:ascii="Calibri" w:eastAsia="Times New Roman" w:hAnsi="Calibri" w:cs="Calibri"/>
                <w:color w:val="00B050"/>
              </w:rPr>
              <w:t xml:space="preserve">0.4 </w:t>
            </w:r>
          </w:p>
        </w:tc>
        <w:tc>
          <w:tcPr>
            <w:tcW w:w="1305" w:type="dxa"/>
            <w:tcBorders>
              <w:right w:val="double" w:sz="4" w:space="0" w:color="auto"/>
            </w:tcBorders>
            <w:shd w:val="clear" w:color="auto" w:fill="auto"/>
            <w:noWrap/>
            <w:vAlign w:val="bottom"/>
            <w:hideMark/>
          </w:tcPr>
          <w:p w14:paraId="264435D1" w14:textId="77777777" w:rsidR="001E565B" w:rsidRPr="00307F0B" w:rsidRDefault="001E565B" w:rsidP="001E565B">
            <w:pPr>
              <w:keepNext/>
              <w:keepLines/>
              <w:jc w:val="right"/>
              <w:rPr>
                <w:rFonts w:ascii="Calibri" w:eastAsia="Times New Roman" w:hAnsi="Calibri" w:cs="Calibri"/>
                <w:color w:val="000000"/>
              </w:rPr>
            </w:pPr>
            <w:r>
              <w:rPr>
                <w:rFonts w:ascii="Calibri" w:eastAsia="Times New Roman" w:hAnsi="Calibri" w:cs="Calibri"/>
                <w:color w:val="00B050"/>
              </w:rPr>
              <w:t>+</w:t>
            </w:r>
            <w:r w:rsidRPr="00307F0B">
              <w:rPr>
                <w:rFonts w:ascii="Calibri" w:eastAsia="Times New Roman" w:hAnsi="Calibri" w:cs="Calibri"/>
                <w:color w:val="00B050"/>
              </w:rPr>
              <w:t>0.4%</w:t>
            </w:r>
          </w:p>
        </w:tc>
        <w:tc>
          <w:tcPr>
            <w:tcW w:w="1305" w:type="dxa"/>
            <w:tcBorders>
              <w:left w:val="double" w:sz="4" w:space="0" w:color="auto"/>
            </w:tcBorders>
            <w:shd w:val="clear" w:color="auto" w:fill="auto"/>
            <w:noWrap/>
            <w:vAlign w:val="bottom"/>
            <w:hideMark/>
          </w:tcPr>
          <w:p w14:paraId="21D15158" w14:textId="77777777" w:rsidR="001E565B" w:rsidRPr="00307F0B" w:rsidRDefault="001E565B" w:rsidP="001E565B">
            <w:pPr>
              <w:keepNext/>
              <w:keepLines/>
              <w:jc w:val="right"/>
              <w:rPr>
                <w:rFonts w:ascii="Calibri" w:eastAsia="Times New Roman" w:hAnsi="Calibri" w:cs="Calibri"/>
                <w:color w:val="00B050"/>
              </w:rPr>
            </w:pPr>
            <w:r w:rsidRPr="00307F0B">
              <w:rPr>
                <w:rFonts w:ascii="Calibri" w:eastAsia="Times New Roman" w:hAnsi="Calibri" w:cs="Calibri"/>
                <w:color w:val="00B050"/>
              </w:rPr>
              <w:t>-16%</w:t>
            </w:r>
          </w:p>
        </w:tc>
        <w:tc>
          <w:tcPr>
            <w:tcW w:w="1305" w:type="dxa"/>
            <w:shd w:val="clear" w:color="auto" w:fill="auto"/>
            <w:noWrap/>
            <w:vAlign w:val="bottom"/>
            <w:hideMark/>
          </w:tcPr>
          <w:p w14:paraId="762A5C35"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-9%</w:t>
            </w:r>
          </w:p>
        </w:tc>
      </w:tr>
      <w:tr w:rsidR="001E565B" w:rsidRPr="00307F0B" w14:paraId="75CD5FE6" w14:textId="77777777" w:rsidTr="001E565B">
        <w:trPr>
          <w:trHeight w:val="300"/>
        </w:trPr>
        <w:tc>
          <w:tcPr>
            <w:tcW w:w="1525" w:type="dxa"/>
            <w:tcBorders>
              <w:bottom w:val="double" w:sz="4" w:space="0" w:color="auto"/>
            </w:tcBorders>
            <w:shd w:val="clear" w:color="auto" w:fill="auto"/>
            <w:noWrap/>
            <w:vAlign w:val="bottom"/>
            <w:hideMark/>
          </w:tcPr>
          <w:p w14:paraId="3AAED14B" w14:textId="77777777" w:rsidR="001E565B" w:rsidRPr="00307F0B" w:rsidRDefault="001E565B" w:rsidP="001E565B">
            <w:pPr>
              <w:keepNext/>
              <w:keepLines/>
              <w:rPr>
                <w:rFonts w:ascii="Calibri" w:eastAsia="Times New Roman" w:hAnsi="Calibri" w:cs="Calibri"/>
                <w:color w:val="000000"/>
              </w:rPr>
            </w:pPr>
            <w:r w:rsidRPr="00307F0B">
              <w:rPr>
                <w:rFonts w:ascii="Calibri" w:eastAsia="Times New Roman" w:hAnsi="Calibri" w:cs="Calibri"/>
                <w:color w:val="000000"/>
              </w:rPr>
              <w:t>Vietnam</w:t>
            </w:r>
          </w:p>
        </w:tc>
        <w:tc>
          <w:tcPr>
            <w:tcW w:w="1305" w:type="dxa"/>
            <w:tcBorders>
              <w:bottom w:val="double" w:sz="4" w:space="0" w:color="auto"/>
            </w:tcBorders>
            <w:shd w:val="clear" w:color="auto" w:fill="auto"/>
            <w:noWrap/>
            <w:vAlign w:val="bottom"/>
            <w:hideMark/>
          </w:tcPr>
          <w:p w14:paraId="5F9FED88" w14:textId="77777777" w:rsidR="001E565B" w:rsidRPr="00307F0B" w:rsidRDefault="001E565B" w:rsidP="001E565B">
            <w:pPr>
              <w:keepNext/>
              <w:keepLines/>
              <w:jc w:val="right"/>
              <w:rPr>
                <w:rFonts w:ascii="Calibri" w:eastAsia="Times New Roman" w:hAnsi="Calibri" w:cs="Calibri"/>
                <w:color w:val="FF0000"/>
              </w:rPr>
            </w:pPr>
            <w:r w:rsidRPr="00273723">
              <w:rPr>
                <w:rFonts w:ascii="Calibri" w:eastAsia="Times New Roman" w:hAnsi="Calibri" w:cs="Calibri"/>
                <w:color w:val="FF0000"/>
              </w:rPr>
              <w:t>-</w:t>
            </w:r>
            <w:r w:rsidRPr="00307F0B">
              <w:rPr>
                <w:rFonts w:ascii="Calibri" w:eastAsia="Times New Roman" w:hAnsi="Calibri" w:cs="Calibri"/>
                <w:color w:val="FF0000"/>
              </w:rPr>
              <w:t>0.8</w:t>
            </w:r>
          </w:p>
        </w:tc>
        <w:tc>
          <w:tcPr>
            <w:tcW w:w="1305" w:type="dxa"/>
            <w:tcBorders>
              <w:bottom w:val="double" w:sz="4" w:space="0" w:color="auto"/>
              <w:right w:val="double" w:sz="4" w:space="0" w:color="auto"/>
            </w:tcBorders>
            <w:shd w:val="clear" w:color="auto" w:fill="auto"/>
            <w:noWrap/>
            <w:vAlign w:val="bottom"/>
            <w:hideMark/>
          </w:tcPr>
          <w:p w14:paraId="15685898"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-1.0%</w:t>
            </w:r>
          </w:p>
        </w:tc>
        <w:tc>
          <w:tcPr>
            <w:tcW w:w="1305" w:type="dxa"/>
            <w:tcBorders>
              <w:bottom w:val="double" w:sz="4" w:space="0" w:color="auto"/>
            </w:tcBorders>
            <w:shd w:val="clear" w:color="auto" w:fill="auto"/>
            <w:noWrap/>
            <w:vAlign w:val="bottom"/>
            <w:hideMark/>
          </w:tcPr>
          <w:p w14:paraId="5F1B7F0E"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 xml:space="preserve">         </w:t>
            </w:r>
            <w:r>
              <w:rPr>
                <w:rFonts w:ascii="Calibri" w:eastAsia="Times New Roman" w:hAnsi="Calibri" w:cs="Calibri"/>
                <w:color w:val="FF0000"/>
              </w:rPr>
              <w:t>-</w:t>
            </w:r>
            <w:r w:rsidRPr="00307F0B">
              <w:rPr>
                <w:rFonts w:ascii="Calibri" w:eastAsia="Times New Roman" w:hAnsi="Calibri" w:cs="Calibri"/>
                <w:color w:val="FF0000"/>
              </w:rPr>
              <w:t>2.2</w:t>
            </w:r>
          </w:p>
        </w:tc>
        <w:tc>
          <w:tcPr>
            <w:tcW w:w="1305" w:type="dxa"/>
            <w:tcBorders>
              <w:bottom w:val="double" w:sz="4" w:space="0" w:color="auto"/>
              <w:right w:val="double" w:sz="4" w:space="0" w:color="auto"/>
            </w:tcBorders>
            <w:shd w:val="clear" w:color="auto" w:fill="auto"/>
            <w:noWrap/>
            <w:vAlign w:val="bottom"/>
            <w:hideMark/>
          </w:tcPr>
          <w:p w14:paraId="3CE632FF"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-2.6%</w:t>
            </w:r>
          </w:p>
        </w:tc>
        <w:tc>
          <w:tcPr>
            <w:tcW w:w="1305" w:type="dxa"/>
            <w:tcBorders>
              <w:left w:val="double" w:sz="4" w:space="0" w:color="auto"/>
              <w:bottom w:val="double" w:sz="4" w:space="0" w:color="auto"/>
            </w:tcBorders>
            <w:shd w:val="clear" w:color="auto" w:fill="auto"/>
            <w:noWrap/>
            <w:vAlign w:val="bottom"/>
            <w:hideMark/>
          </w:tcPr>
          <w:p w14:paraId="663F4497" w14:textId="77777777" w:rsidR="001E565B" w:rsidRPr="00307F0B" w:rsidRDefault="001E565B" w:rsidP="001E565B">
            <w:pPr>
              <w:keepNext/>
              <w:keepLines/>
              <w:jc w:val="right"/>
              <w:rPr>
                <w:rFonts w:ascii="Calibri" w:eastAsia="Times New Roman" w:hAnsi="Calibri" w:cs="Calibri"/>
                <w:color w:val="FF0000"/>
              </w:rPr>
            </w:pPr>
            <w:r>
              <w:rPr>
                <w:rFonts w:ascii="Calibri" w:eastAsia="Times New Roman" w:hAnsi="Calibri" w:cs="Calibri"/>
                <w:color w:val="FF0000"/>
              </w:rPr>
              <w:t>+</w:t>
            </w:r>
            <w:r w:rsidRPr="00307F0B">
              <w:rPr>
                <w:rFonts w:ascii="Calibri" w:eastAsia="Times New Roman" w:hAnsi="Calibri" w:cs="Calibri"/>
                <w:color w:val="FF0000"/>
              </w:rPr>
              <w:t>5%</w:t>
            </w:r>
          </w:p>
        </w:tc>
        <w:tc>
          <w:tcPr>
            <w:tcW w:w="1305" w:type="dxa"/>
            <w:tcBorders>
              <w:bottom w:val="double" w:sz="4" w:space="0" w:color="auto"/>
            </w:tcBorders>
            <w:shd w:val="clear" w:color="auto" w:fill="auto"/>
            <w:noWrap/>
            <w:vAlign w:val="bottom"/>
            <w:hideMark/>
          </w:tcPr>
          <w:p w14:paraId="24373A89" w14:textId="77777777" w:rsidR="001E565B" w:rsidRPr="00307F0B" w:rsidRDefault="001E565B" w:rsidP="001E565B">
            <w:pPr>
              <w:keepNext/>
              <w:keepLines/>
              <w:jc w:val="right"/>
              <w:rPr>
                <w:rFonts w:ascii="Calibri" w:eastAsia="Times New Roman" w:hAnsi="Calibri" w:cs="Calibri"/>
                <w:color w:val="FF0000"/>
              </w:rPr>
            </w:pPr>
            <w:r w:rsidRPr="00307F0B">
              <w:rPr>
                <w:rFonts w:ascii="Calibri" w:eastAsia="Times New Roman" w:hAnsi="Calibri" w:cs="Calibri"/>
                <w:color w:val="FF0000"/>
              </w:rPr>
              <w:t>-25%</w:t>
            </w:r>
          </w:p>
        </w:tc>
      </w:tr>
      <w:tr w:rsidR="001E565B" w:rsidRPr="00307F0B" w14:paraId="66ACC4DB" w14:textId="77777777" w:rsidTr="001E565B">
        <w:trPr>
          <w:trHeight w:val="300"/>
        </w:trPr>
        <w:tc>
          <w:tcPr>
            <w:tcW w:w="1525" w:type="dxa"/>
            <w:tcBorders>
              <w:top w:val="double" w:sz="4" w:space="0" w:color="auto"/>
            </w:tcBorders>
            <w:shd w:val="clear" w:color="auto" w:fill="DEEAF6" w:themeFill="accent1" w:themeFillTint="33"/>
            <w:noWrap/>
            <w:vAlign w:val="bottom"/>
            <w:hideMark/>
          </w:tcPr>
          <w:p w14:paraId="62E4FB5B" w14:textId="77777777" w:rsidR="001E565B" w:rsidRPr="00307F0B" w:rsidRDefault="001E565B" w:rsidP="001E565B">
            <w:pPr>
              <w:keepNext/>
              <w:keepLines/>
              <w:jc w:val="right"/>
              <w:rPr>
                <w:rFonts w:ascii="Calibri" w:eastAsia="Times New Roman" w:hAnsi="Calibri" w:cs="Calibri"/>
                <w:b/>
                <w:color w:val="000000"/>
              </w:rPr>
            </w:pPr>
            <w:r>
              <w:rPr>
                <w:rFonts w:ascii="Calibri" w:eastAsia="Times New Roman" w:hAnsi="Calibri" w:cs="Calibri"/>
                <w:b/>
                <w:color w:val="000000"/>
              </w:rPr>
              <w:t xml:space="preserve">Mekong </w:t>
            </w:r>
            <w:r w:rsidRPr="00307F0B">
              <w:rPr>
                <w:rFonts w:ascii="Calibri" w:eastAsia="Times New Roman" w:hAnsi="Calibri" w:cs="Calibri"/>
                <w:b/>
                <w:color w:val="000000"/>
              </w:rPr>
              <w:t xml:space="preserve">Region </w:t>
            </w:r>
          </w:p>
        </w:tc>
        <w:tc>
          <w:tcPr>
            <w:tcW w:w="1305" w:type="dxa"/>
            <w:tcBorders>
              <w:top w:val="double" w:sz="4" w:space="0" w:color="auto"/>
            </w:tcBorders>
            <w:shd w:val="clear" w:color="auto" w:fill="DEEAF6" w:themeFill="accent1" w:themeFillTint="33"/>
            <w:noWrap/>
            <w:vAlign w:val="bottom"/>
            <w:hideMark/>
          </w:tcPr>
          <w:p w14:paraId="058BB531" w14:textId="77777777" w:rsidR="001E565B" w:rsidRPr="00307F0B" w:rsidRDefault="001E565B" w:rsidP="001E565B">
            <w:pPr>
              <w:keepNext/>
              <w:keepLines/>
              <w:jc w:val="right"/>
              <w:rPr>
                <w:rFonts w:ascii="Calibri" w:eastAsia="Times New Roman" w:hAnsi="Calibri" w:cs="Calibri"/>
                <w:b/>
                <w:color w:val="FF0000"/>
              </w:rPr>
            </w:pPr>
            <w:r w:rsidRPr="00273723">
              <w:rPr>
                <w:rFonts w:ascii="Calibri" w:eastAsia="Times New Roman" w:hAnsi="Calibri" w:cs="Calibri"/>
                <w:b/>
                <w:color w:val="FF0000"/>
              </w:rPr>
              <w:t>-</w:t>
            </w:r>
            <w:r w:rsidRPr="00307F0B">
              <w:rPr>
                <w:rFonts w:ascii="Calibri" w:eastAsia="Times New Roman" w:hAnsi="Calibri" w:cs="Calibri"/>
                <w:b/>
                <w:color w:val="FF0000"/>
              </w:rPr>
              <w:t>6.7</w:t>
            </w:r>
          </w:p>
        </w:tc>
        <w:tc>
          <w:tcPr>
            <w:tcW w:w="1305" w:type="dxa"/>
            <w:tcBorders>
              <w:top w:val="double" w:sz="4" w:space="0" w:color="auto"/>
              <w:right w:val="double" w:sz="4" w:space="0" w:color="auto"/>
            </w:tcBorders>
            <w:shd w:val="clear" w:color="auto" w:fill="DEEAF6" w:themeFill="accent1" w:themeFillTint="33"/>
            <w:noWrap/>
            <w:vAlign w:val="bottom"/>
            <w:hideMark/>
          </w:tcPr>
          <w:p w14:paraId="5BB2D830"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-2.0%</w:t>
            </w:r>
          </w:p>
        </w:tc>
        <w:tc>
          <w:tcPr>
            <w:tcW w:w="1305" w:type="dxa"/>
            <w:tcBorders>
              <w:top w:val="double" w:sz="4" w:space="0" w:color="auto"/>
            </w:tcBorders>
            <w:shd w:val="clear" w:color="auto" w:fill="DEEAF6" w:themeFill="accent1" w:themeFillTint="33"/>
            <w:noWrap/>
            <w:vAlign w:val="bottom"/>
            <w:hideMark/>
          </w:tcPr>
          <w:p w14:paraId="771C9CE6" w14:textId="77777777" w:rsidR="001E565B" w:rsidRPr="00307F0B" w:rsidRDefault="001E565B" w:rsidP="001E565B">
            <w:pPr>
              <w:keepNext/>
              <w:keepLines/>
              <w:jc w:val="right"/>
              <w:rPr>
                <w:rFonts w:ascii="Calibri" w:eastAsia="Times New Roman" w:hAnsi="Calibri" w:cs="Calibri"/>
                <w:b/>
                <w:color w:val="FF0000"/>
              </w:rPr>
            </w:pPr>
            <w:r w:rsidRPr="00273723">
              <w:rPr>
                <w:rFonts w:ascii="Calibri" w:eastAsia="Times New Roman" w:hAnsi="Calibri" w:cs="Calibri"/>
                <w:b/>
                <w:color w:val="FF0000"/>
              </w:rPr>
              <w:t>-</w:t>
            </w:r>
            <w:r w:rsidRPr="00307F0B">
              <w:rPr>
                <w:rFonts w:ascii="Calibri" w:eastAsia="Times New Roman" w:hAnsi="Calibri" w:cs="Calibri"/>
                <w:b/>
                <w:color w:val="FF0000"/>
              </w:rPr>
              <w:t>7.1</w:t>
            </w:r>
          </w:p>
        </w:tc>
        <w:tc>
          <w:tcPr>
            <w:tcW w:w="1305" w:type="dxa"/>
            <w:tcBorders>
              <w:top w:val="double" w:sz="4" w:space="0" w:color="auto"/>
              <w:right w:val="double" w:sz="4" w:space="0" w:color="auto"/>
            </w:tcBorders>
            <w:shd w:val="clear" w:color="auto" w:fill="DEEAF6" w:themeFill="accent1" w:themeFillTint="33"/>
            <w:noWrap/>
            <w:vAlign w:val="bottom"/>
            <w:hideMark/>
          </w:tcPr>
          <w:p w14:paraId="1FBC203D"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-2.1%</w:t>
            </w:r>
          </w:p>
        </w:tc>
        <w:tc>
          <w:tcPr>
            <w:tcW w:w="1305" w:type="dxa"/>
            <w:tcBorders>
              <w:top w:val="double" w:sz="4" w:space="0" w:color="auto"/>
              <w:left w:val="double" w:sz="4" w:space="0" w:color="auto"/>
            </w:tcBorders>
            <w:shd w:val="clear" w:color="auto" w:fill="DEEAF6" w:themeFill="accent1" w:themeFillTint="33"/>
            <w:noWrap/>
            <w:vAlign w:val="bottom"/>
            <w:hideMark/>
          </w:tcPr>
          <w:p w14:paraId="0F2D813B"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00B050"/>
              </w:rPr>
              <w:t>-6%</w:t>
            </w:r>
          </w:p>
        </w:tc>
        <w:tc>
          <w:tcPr>
            <w:tcW w:w="1305" w:type="dxa"/>
            <w:tcBorders>
              <w:top w:val="double" w:sz="4" w:space="0" w:color="auto"/>
            </w:tcBorders>
            <w:shd w:val="clear" w:color="auto" w:fill="DEEAF6" w:themeFill="accent1" w:themeFillTint="33"/>
            <w:noWrap/>
            <w:vAlign w:val="bottom"/>
            <w:hideMark/>
          </w:tcPr>
          <w:p w14:paraId="5FC36955" w14:textId="77777777" w:rsidR="001E565B" w:rsidRPr="00307F0B" w:rsidRDefault="001E565B" w:rsidP="001E565B">
            <w:pPr>
              <w:keepNext/>
              <w:keepLines/>
              <w:jc w:val="right"/>
              <w:rPr>
                <w:rFonts w:ascii="Calibri" w:eastAsia="Times New Roman" w:hAnsi="Calibri" w:cs="Calibri"/>
                <w:b/>
                <w:color w:val="FF0000"/>
              </w:rPr>
            </w:pPr>
            <w:r w:rsidRPr="00307F0B">
              <w:rPr>
                <w:rFonts w:ascii="Calibri" w:eastAsia="Times New Roman" w:hAnsi="Calibri" w:cs="Calibri"/>
                <w:b/>
                <w:color w:val="FF0000"/>
              </w:rPr>
              <w:t>-11%</w:t>
            </w:r>
          </w:p>
        </w:tc>
      </w:tr>
    </w:tbl>
    <w:p w14:paraId="0961E47F" w14:textId="77777777" w:rsidR="001E565B" w:rsidRDefault="001E565B" w:rsidP="000A6B3E"/>
    <w:p w14:paraId="6ED1AEEC" w14:textId="77777777" w:rsidR="008614EC" w:rsidRDefault="008614EC" w:rsidP="008614EC">
      <w:pPr>
        <w:pStyle w:val="Heading4"/>
        <w:rPr>
          <w:rStyle w:val="normaltextrun"/>
        </w:rPr>
      </w:pPr>
      <w:r>
        <w:rPr>
          <w:rStyle w:val="normaltextrun"/>
        </w:rPr>
        <w:t xml:space="preserve">Trees Outside the Forest: </w:t>
      </w:r>
      <w:r w:rsidRPr="00DA345C">
        <w:rPr>
          <w:rStyle w:val="normaltextrun"/>
        </w:rPr>
        <w:t>Collect Earth</w:t>
      </w:r>
    </w:p>
    <w:p w14:paraId="06F94BE4" w14:textId="77777777" w:rsidR="008614EC" w:rsidRPr="008614EC" w:rsidRDefault="008614EC" w:rsidP="008614EC"/>
    <w:p w14:paraId="7D3094FB" w14:textId="77777777" w:rsidR="008614EC" w:rsidRPr="008614EC" w:rsidRDefault="008614EC" w:rsidP="008614EC">
      <w:pPr>
        <w:rPr>
          <w:rFonts w:ascii="Calibri" w:hAnsi="Calibri"/>
        </w:rPr>
      </w:pPr>
      <w:r w:rsidRPr="008614EC">
        <w:rPr>
          <w:rFonts w:ascii="Calibri" w:hAnsi="Calibri"/>
        </w:rPr>
        <w:t xml:space="preserve">Collect Earth was used to measure tree cover that exists on multiple types of land uses and for varying densities of tree cover. As a tool, Collect Earth is suited for this type of data collection because it relies on very-high-resolution imagery and human interpretation, which can distinguish subtleties in tree cover and land use that are often undetected using algorithm-based remote sensing techniques. </w:t>
      </w:r>
    </w:p>
    <w:p w14:paraId="24E126E6" w14:textId="77777777" w:rsidR="008614EC" w:rsidRPr="008614EC" w:rsidRDefault="008614EC" w:rsidP="008614EC">
      <w:pPr>
        <w:rPr>
          <w:rFonts w:ascii="Calibri" w:hAnsi="Calibri"/>
        </w:rPr>
      </w:pPr>
    </w:p>
    <w:p w14:paraId="4BD06E20" w14:textId="77777777" w:rsidR="008614EC" w:rsidRPr="008614EC" w:rsidRDefault="008614EC" w:rsidP="008614EC">
      <w:pPr>
        <w:rPr>
          <w:rFonts w:ascii="Calibri" w:hAnsi="Calibri"/>
        </w:rPr>
      </w:pPr>
      <w:r w:rsidRPr="008614EC">
        <w:rPr>
          <w:rFonts w:ascii="Calibri" w:hAnsi="Calibri"/>
        </w:rPr>
        <w:t xml:space="preserve">For this pilot study, a Collect Earth </w:t>
      </w:r>
      <w:proofErr w:type="spellStart"/>
      <w:r w:rsidRPr="008614EC">
        <w:rPr>
          <w:rFonts w:ascii="Calibri" w:hAnsi="Calibri"/>
        </w:rPr>
        <w:t>mapathon</w:t>
      </w:r>
      <w:proofErr w:type="spellEnd"/>
      <w:r w:rsidRPr="008614EC">
        <w:rPr>
          <w:rFonts w:ascii="Calibri" w:hAnsi="Calibri"/>
        </w:rPr>
        <w:t xml:space="preserve"> was undertaken that collected data for more than 16,000 survey plots in the Mekong region.  The plots spanned each of the five Mekong-region countries at equal intervals of either 10 or 12 km. Six districts in Vietnam and Cambodia were selected for in-depth analysis at 1- or 2-km intervals. The survey collected data on land use/land cover, tree count, and percent tree cover for three points in time: 2000, 2010, and 2018, so that change could be detected and quantified between these time periods to provide information on restoration progress.     </w:t>
      </w:r>
    </w:p>
    <w:p w14:paraId="6C9DFA74" w14:textId="77777777" w:rsidR="008614EC" w:rsidRPr="008614EC" w:rsidRDefault="008614EC" w:rsidP="008614EC">
      <w:pPr>
        <w:rPr>
          <w:rFonts w:ascii="Calibri" w:hAnsi="Calibri"/>
        </w:rPr>
      </w:pPr>
    </w:p>
    <w:p w14:paraId="161D8EBB" w14:textId="039E1720" w:rsidR="008614EC" w:rsidRPr="008614EC" w:rsidRDefault="008614EC" w:rsidP="008614EC">
      <w:pPr>
        <w:rPr>
          <w:rFonts w:ascii="Calibri" w:hAnsi="Calibri"/>
        </w:rPr>
      </w:pPr>
      <w:r w:rsidRPr="008614EC">
        <w:rPr>
          <w:rFonts w:ascii="Calibri" w:hAnsi="Calibri"/>
        </w:rPr>
        <w:t xml:space="preserve">Consistent with the results from the GLAD tree cover canopy and height dynamics data, among the Mekong region countries, Thailand has exhibited the most consistent gain in tree cover for each time period. </w:t>
      </w:r>
    </w:p>
    <w:p w14:paraId="66D0AEE0" w14:textId="77777777" w:rsidR="008614EC" w:rsidRDefault="008614EC" w:rsidP="000A6B3E">
      <w:pPr>
        <w:rPr>
          <w:rFonts w:ascii="Calibri" w:hAnsi="Calibri"/>
          <w:highlight w:val="yellow"/>
        </w:rPr>
      </w:pPr>
    </w:p>
    <w:p w14:paraId="3804B786" w14:textId="312B8E60" w:rsidR="000A6B3E" w:rsidRPr="000A6B3E" w:rsidRDefault="000A6B3E" w:rsidP="000A6B3E">
      <w:pPr>
        <w:rPr>
          <w:rFonts w:ascii="Calibri" w:hAnsi="Calibri"/>
        </w:rPr>
      </w:pPr>
      <w:r w:rsidRPr="000A6B3E">
        <w:rPr>
          <w:rFonts w:ascii="Calibri" w:hAnsi="Calibri"/>
          <w:highlight w:val="yellow"/>
        </w:rPr>
        <w:t>Forthcoming analyses: trends in change in land use type by country and district; trends in average percent tree cover by land use type for six districts</w:t>
      </w:r>
    </w:p>
    <w:p w14:paraId="634D0A42" w14:textId="77777777" w:rsidR="000A6B3E" w:rsidRDefault="000A6B3E" w:rsidP="00C9441C">
      <w:pPr>
        <w:rPr>
          <w:rFonts w:ascii="Calibri" w:eastAsia="Calibri" w:hAnsi="Calibri"/>
          <w:b/>
          <w:color w:val="2F5496"/>
        </w:rPr>
      </w:pPr>
    </w:p>
    <w:p w14:paraId="560A7D48" w14:textId="72D05438" w:rsidR="00C9441C" w:rsidRDefault="00A71C21" w:rsidP="00C9441C">
      <w:pPr>
        <w:rPr>
          <w:rFonts w:ascii="Calibri" w:eastAsia="Calibri" w:hAnsi="Calibri"/>
          <w:b/>
          <w:color w:val="2F5496"/>
        </w:rPr>
      </w:pPr>
      <w:r>
        <w:rPr>
          <w:rFonts w:ascii="Calibri" w:eastAsia="Calibri" w:hAnsi="Calibri"/>
          <w:b/>
          <w:color w:val="2F5496"/>
        </w:rPr>
        <w:t xml:space="preserve">Criterion 2: </w:t>
      </w:r>
      <w:r w:rsidR="00C9441C">
        <w:rPr>
          <w:rFonts w:ascii="Calibri" w:eastAsia="Calibri" w:hAnsi="Calibri"/>
          <w:b/>
          <w:color w:val="2F5496"/>
        </w:rPr>
        <w:t>Forest landscape restoration efforts</w:t>
      </w:r>
    </w:p>
    <w:p w14:paraId="6B750CB1" w14:textId="77777777" w:rsidR="00C9441C" w:rsidRDefault="00C9441C" w:rsidP="00C9441C">
      <w:pPr>
        <w:rPr>
          <w:rFonts w:ascii="Calibri" w:eastAsia="Calibri" w:hAnsi="Calibri"/>
          <w:b/>
          <w:color w:val="2F5496"/>
        </w:rPr>
      </w:pPr>
    </w:p>
    <w:p w14:paraId="0474E4D4" w14:textId="77777777" w:rsidR="00C9441C" w:rsidRDefault="00C9441C" w:rsidP="00C9441C">
      <w:pPr>
        <w:pStyle w:val="NormalWeb"/>
        <w:shd w:val="clear" w:color="auto" w:fill="FFFFFF"/>
        <w:spacing w:before="0" w:beforeAutospacing="0" w:after="0" w:afterAutospacing="0"/>
        <w:rPr>
          <w:rFonts w:ascii="Calibri" w:eastAsiaTheme="minorHAnsi" w:hAnsi="Calibri" w:cstheme="minorHAnsi"/>
        </w:rPr>
      </w:pPr>
      <w:r>
        <w:rPr>
          <w:rFonts w:ascii="Calibri" w:eastAsiaTheme="minorHAnsi" w:hAnsi="Calibri" w:cstheme="minorHAnsi"/>
        </w:rPr>
        <w:t>Having a shared understanding and a process for planning and prioritising restoration activities for given landscapes is essential to systematically track progress toward implementation.</w:t>
      </w:r>
      <w:r>
        <w:rPr>
          <w:rStyle w:val="FootnoteReference"/>
          <w:rFonts w:ascii="Calibri" w:eastAsiaTheme="minorHAnsi" w:hAnsi="Calibri" w:cstheme="minorHAnsi"/>
        </w:rPr>
        <w:footnoteReference w:id="23"/>
      </w:r>
      <w:r>
        <w:rPr>
          <w:rFonts w:ascii="Calibri" w:eastAsiaTheme="minorHAnsi" w:hAnsi="Calibri" w:cstheme="minorHAnsi"/>
        </w:rPr>
        <w:t xml:space="preserve"> This enables FLR to be implemented at different scales and according to varying national level priorities and landscape opportunities.</w:t>
      </w:r>
    </w:p>
    <w:p w14:paraId="137B5CAE" w14:textId="77777777" w:rsidR="00C9441C" w:rsidRDefault="00C9441C" w:rsidP="00C9441C">
      <w:pPr>
        <w:pStyle w:val="NormalWeb"/>
        <w:shd w:val="clear" w:color="auto" w:fill="FFFFFF"/>
        <w:spacing w:before="0" w:beforeAutospacing="0" w:after="0" w:afterAutospacing="0"/>
        <w:rPr>
          <w:rFonts w:ascii="Calibri" w:eastAsiaTheme="minorHAnsi" w:hAnsi="Calibri" w:cstheme="minorHAnsi"/>
        </w:rPr>
      </w:pPr>
    </w:p>
    <w:p w14:paraId="7E9F3382" w14:textId="77777777" w:rsidR="00C9441C" w:rsidRPr="00DA66B5" w:rsidRDefault="00C9441C" w:rsidP="00C9441C">
      <w:pPr>
        <w:pStyle w:val="NormalWeb"/>
        <w:shd w:val="clear" w:color="auto" w:fill="FFFFFF"/>
        <w:spacing w:before="0" w:beforeAutospacing="0" w:after="0" w:afterAutospacing="0"/>
        <w:rPr>
          <w:rFonts w:ascii="Calibri" w:eastAsiaTheme="minorHAnsi" w:hAnsi="Calibri" w:cstheme="minorHAnsi"/>
        </w:rPr>
      </w:pPr>
      <w:r w:rsidRPr="00155372">
        <w:rPr>
          <w:rFonts w:ascii="Calibri" w:eastAsiaTheme="minorHAnsi" w:hAnsi="Calibri" w:cstheme="minorHAnsi"/>
        </w:rPr>
        <w:t xml:space="preserve">Bringing </w:t>
      </w:r>
      <w:r>
        <w:rPr>
          <w:rFonts w:ascii="Calibri" w:eastAsiaTheme="minorHAnsi" w:hAnsi="Calibri" w:cstheme="minorHAnsi"/>
        </w:rPr>
        <w:t xml:space="preserve">large tracts of </w:t>
      </w:r>
      <w:r w:rsidRPr="00155372">
        <w:rPr>
          <w:rFonts w:ascii="Calibri" w:eastAsiaTheme="minorHAnsi" w:hAnsi="Calibri" w:cstheme="minorHAnsi"/>
        </w:rPr>
        <w:t xml:space="preserve">degraded land into restoration to </w:t>
      </w:r>
      <w:r>
        <w:rPr>
          <w:rFonts w:ascii="Calibri" w:eastAsiaTheme="minorHAnsi" w:hAnsi="Calibri" w:cstheme="minorHAnsi"/>
        </w:rPr>
        <w:t>create</w:t>
      </w:r>
      <w:r w:rsidRPr="00155372">
        <w:rPr>
          <w:rFonts w:ascii="Calibri" w:eastAsiaTheme="minorHAnsi" w:hAnsi="Calibri" w:cstheme="minorHAnsi"/>
        </w:rPr>
        <w:t xml:space="preserve"> diverse and lasting benefit</w:t>
      </w:r>
      <w:r>
        <w:rPr>
          <w:rFonts w:ascii="Calibri" w:eastAsiaTheme="minorHAnsi" w:hAnsi="Calibri" w:cstheme="minorHAnsi"/>
        </w:rPr>
        <w:t>s</w:t>
      </w:r>
      <w:r w:rsidRPr="00155372">
        <w:rPr>
          <w:rFonts w:ascii="Calibri" w:eastAsiaTheme="minorHAnsi" w:hAnsi="Calibri" w:cstheme="minorHAnsi"/>
        </w:rPr>
        <w:t xml:space="preserve"> </w:t>
      </w:r>
      <w:r>
        <w:rPr>
          <w:rFonts w:ascii="Calibri" w:eastAsiaTheme="minorHAnsi" w:hAnsi="Calibri" w:cstheme="minorHAnsi"/>
        </w:rPr>
        <w:t xml:space="preserve">often </w:t>
      </w:r>
      <w:r w:rsidRPr="00155372">
        <w:rPr>
          <w:rFonts w:ascii="Calibri" w:eastAsiaTheme="minorHAnsi" w:hAnsi="Calibri" w:cstheme="minorHAnsi"/>
        </w:rPr>
        <w:t>requires transformative processes including policy change and strengthen</w:t>
      </w:r>
      <w:r>
        <w:rPr>
          <w:rFonts w:ascii="Calibri" w:eastAsiaTheme="minorHAnsi" w:hAnsi="Calibri" w:cstheme="minorHAnsi"/>
        </w:rPr>
        <w:t>ing</w:t>
      </w:r>
      <w:r w:rsidRPr="00155372">
        <w:rPr>
          <w:rFonts w:ascii="Calibri" w:eastAsiaTheme="minorHAnsi" w:hAnsi="Calibri" w:cstheme="minorHAnsi"/>
        </w:rPr>
        <w:t xml:space="preserve"> national implementation and monitoring capacities.</w:t>
      </w:r>
      <w:r>
        <w:rPr>
          <w:rFonts w:ascii="Calibri" w:eastAsiaTheme="minorHAnsi" w:hAnsi="Calibri" w:cstheme="minorHAnsi"/>
        </w:rPr>
        <w:t xml:space="preserve"> We report on progress around this process of “bringing hectares into restoration” with findings on FLR commitments, uptake, and support.</w:t>
      </w:r>
      <w:r w:rsidRPr="007736AC">
        <w:rPr>
          <w:rStyle w:val="FootnoteReference"/>
          <w:rFonts w:ascii="Calibri" w:eastAsiaTheme="minorHAnsi" w:hAnsi="Calibri" w:cstheme="minorHAnsi"/>
        </w:rPr>
        <w:t xml:space="preserve"> </w:t>
      </w:r>
      <w:r>
        <w:rPr>
          <w:rStyle w:val="FootnoteReference"/>
          <w:rFonts w:ascii="Calibri" w:eastAsiaTheme="minorHAnsi" w:hAnsi="Calibri" w:cstheme="minorHAnsi"/>
        </w:rPr>
        <w:footnoteReference w:id="24"/>
      </w:r>
    </w:p>
    <w:p w14:paraId="3C87FA30" w14:textId="77777777" w:rsidR="00C9441C" w:rsidRDefault="00C9441C" w:rsidP="00C9441C">
      <w:pPr>
        <w:rPr>
          <w:rFonts w:ascii="Calibri" w:eastAsia="Calibri" w:hAnsi="Calibri"/>
          <w:color w:val="2F5496"/>
        </w:rPr>
      </w:pPr>
    </w:p>
    <w:p w14:paraId="4795D5EF" w14:textId="77777777" w:rsidR="00C9441C" w:rsidRDefault="00C9441C" w:rsidP="00C9441C">
      <w:pPr>
        <w:rPr>
          <w:rFonts w:ascii="Calibri" w:eastAsia="Calibri" w:hAnsi="Calibri"/>
          <w:color w:val="2F5496"/>
        </w:rPr>
      </w:pPr>
      <w:r w:rsidRPr="002D79D1">
        <w:rPr>
          <w:rFonts w:ascii="Calibri" w:eastAsia="Calibri" w:hAnsi="Calibri"/>
          <w:color w:val="2F5496"/>
        </w:rPr>
        <w:t xml:space="preserve">Indicator </w:t>
      </w:r>
      <w:r>
        <w:rPr>
          <w:rFonts w:ascii="Calibri" w:eastAsia="Calibri" w:hAnsi="Calibri"/>
          <w:color w:val="2F5496"/>
        </w:rPr>
        <w:t>2.1: High-level pledges</w:t>
      </w:r>
    </w:p>
    <w:p w14:paraId="5A3D0B23" w14:textId="77777777" w:rsidR="00C9441C" w:rsidRDefault="00C9441C" w:rsidP="00C9441C">
      <w:pPr>
        <w:rPr>
          <w:rFonts w:ascii="Calibri" w:eastAsia="Calibri" w:hAnsi="Calibri"/>
          <w:color w:val="2F5496"/>
        </w:rPr>
      </w:pPr>
    </w:p>
    <w:p w14:paraId="72E12B55" w14:textId="77777777" w:rsidR="00C9441C" w:rsidRDefault="00C9441C" w:rsidP="00C9441C">
      <w:pPr>
        <w:pStyle w:val="Heading3"/>
        <w:spacing w:before="0"/>
        <w:rPr>
          <w:rFonts w:eastAsia="Calibri"/>
        </w:rPr>
      </w:pPr>
      <w:r>
        <w:rPr>
          <w:rFonts w:eastAsia="Calibri"/>
        </w:rPr>
        <w:t xml:space="preserve">Forest landscape restoration targets in the public sector </w:t>
      </w:r>
    </w:p>
    <w:p w14:paraId="4348521E" w14:textId="77777777" w:rsidR="00C9441C" w:rsidRPr="006E561B" w:rsidRDefault="00C9441C" w:rsidP="00C9441C"/>
    <w:p w14:paraId="67BC16A5" w14:textId="4AAA44C9" w:rsidR="00C9441C" w:rsidRDefault="00A71C21" w:rsidP="00C9441C">
      <w:pPr>
        <w:rPr>
          <w:rFonts w:ascii="Calibri" w:hAnsi="Calibri"/>
        </w:rPr>
      </w:pPr>
      <w:r w:rsidRPr="00A71C21">
        <w:rPr>
          <w:rFonts w:ascii="Calibri" w:hAnsi="Calibri"/>
          <w:highlight w:val="yellow"/>
        </w:rPr>
        <w:t>Introduction sentence to be added.</w:t>
      </w:r>
    </w:p>
    <w:p w14:paraId="49AE9C2D" w14:textId="77777777" w:rsidR="00A71C21" w:rsidRDefault="00A71C21" w:rsidP="00C9441C">
      <w:pPr>
        <w:rPr>
          <w:rFonts w:ascii="Calibri" w:hAnsi="Calibri"/>
        </w:rPr>
      </w:pPr>
    </w:p>
    <w:p w14:paraId="35BD98D3" w14:textId="14329615" w:rsidR="00C9441C" w:rsidRPr="000D6A95" w:rsidRDefault="00C9441C" w:rsidP="00C9441C">
      <w:pPr>
        <w:rPr>
          <w:rFonts w:ascii="Calibri" w:hAnsi="Calibri"/>
        </w:rPr>
      </w:pPr>
      <w:r w:rsidRPr="00596A0A">
        <w:rPr>
          <w:rFonts w:ascii="Calibri" w:hAnsi="Calibri"/>
        </w:rPr>
        <w:t xml:space="preserve">As of April 2019, there were 58 Bonn Challenge pledges from countries, jurisdictions, and companies </w:t>
      </w:r>
      <w:proofErr w:type="spellStart"/>
      <w:r w:rsidRPr="00596A0A">
        <w:rPr>
          <w:rFonts w:ascii="Calibri" w:hAnsi="Calibri"/>
        </w:rPr>
        <w:t>totaling</w:t>
      </w:r>
      <w:proofErr w:type="spellEnd"/>
      <w:r w:rsidRPr="00596A0A">
        <w:rPr>
          <w:rFonts w:ascii="Calibri" w:hAnsi="Calibri"/>
        </w:rPr>
        <w:t xml:space="preserve"> 170.47 million hectares of restoration commitments for 2020 and 2030 combined.</w:t>
      </w:r>
      <w:r w:rsidRPr="00280D9A">
        <w:rPr>
          <w:rStyle w:val="FootnoteReference"/>
          <w:rFonts w:ascii="Calibri" w:hAnsi="Calibri"/>
        </w:rPr>
        <w:footnoteReference w:id="25"/>
      </w:r>
      <w:r>
        <w:rPr>
          <w:rFonts w:ascii="Calibri" w:hAnsi="Calibri"/>
        </w:rPr>
        <w:t xml:space="preserve"> </w:t>
      </w:r>
      <w:r w:rsidR="000106CB">
        <w:rPr>
          <w:rFonts w:ascii="Calibri" w:hAnsi="Calibri"/>
        </w:rPr>
        <w:t>Additionally</w:t>
      </w:r>
      <w:r>
        <w:rPr>
          <w:rFonts w:ascii="Calibri" w:hAnsi="Calibri"/>
        </w:rPr>
        <w:t xml:space="preserve">, our analysis of FLR in NDCs </w:t>
      </w:r>
      <w:r w:rsidRPr="000D6A95">
        <w:rPr>
          <w:rFonts w:ascii="Calibri" w:hAnsi="Calibri"/>
        </w:rPr>
        <w:t>has revealed the prevalence and importance of FLR activities in government plans to achieve climate mitigation and adaptation.</w:t>
      </w:r>
      <w:r>
        <w:rPr>
          <w:rStyle w:val="FootnoteReference"/>
          <w:rFonts w:ascii="Calibri" w:hAnsi="Calibri"/>
        </w:rPr>
        <w:footnoteReference w:id="26"/>
      </w:r>
      <w:r w:rsidRPr="000D6A95">
        <w:rPr>
          <w:rFonts w:ascii="Calibri" w:hAnsi="Calibri"/>
        </w:rPr>
        <w:t xml:space="preserve"> The analysis found that 127 of 165 NDCs, 77%, have quantitative and/or qualitative FLR-aligned targets. However, if qualitative targets are removed, only 49 NDCs (30%) have quantitative FLR-aligned targets for mitigation and/or adaptation.</w:t>
      </w:r>
      <w:r w:rsidRPr="00280D9A">
        <w:rPr>
          <w:rStyle w:val="FootnoteReference"/>
          <w:rFonts w:ascii="Calibri" w:hAnsi="Calibri"/>
        </w:rPr>
        <w:footnoteReference w:id="27"/>
      </w:r>
      <w:r w:rsidRPr="000D6A95">
        <w:rPr>
          <w:rFonts w:ascii="Calibri" w:hAnsi="Calibri"/>
        </w:rPr>
        <w:t xml:space="preserve"> The majority of quantitative targets in NDCs are expressed in hectares, and some provide targets in tCO</w:t>
      </w:r>
      <w:r w:rsidRPr="00EA799E">
        <w:rPr>
          <w:rFonts w:ascii="Calibri" w:hAnsi="Calibri"/>
          <w:vertAlign w:val="subscript"/>
        </w:rPr>
        <w:t>2</w:t>
      </w:r>
      <w:r w:rsidRPr="000D6A95">
        <w:rPr>
          <w:rFonts w:ascii="Calibri" w:hAnsi="Calibri"/>
        </w:rPr>
        <w:t>.</w:t>
      </w:r>
      <w:r>
        <w:rPr>
          <w:rFonts w:ascii="Calibri" w:hAnsi="Calibri"/>
        </w:rPr>
        <w:t xml:space="preserve"> </w:t>
      </w:r>
      <w:r w:rsidRPr="000D6A95">
        <w:rPr>
          <w:rFonts w:ascii="Calibri" w:hAnsi="Calibri"/>
        </w:rPr>
        <w:t xml:space="preserve">There are approximately 57 million hectares and roughly 3.27 GtCO2 of FLR-aligned activities under NDCs’ un/conditional targets for the FLR-aligned activities. Our analysis shows that FLR is present in most NDCs, but the targets expressed represent only a portion of the global FLR opportunity, and if countries were able to better define, quantify, and finance their FLR activities then NDC ambitions could be increased to help move us toward the 1.5˚C degree </w:t>
      </w:r>
      <w:commentRangeStart w:id="68"/>
      <w:r w:rsidRPr="000D6A95">
        <w:rPr>
          <w:rFonts w:ascii="Calibri" w:hAnsi="Calibri"/>
        </w:rPr>
        <w:t>pathway</w:t>
      </w:r>
      <w:commentRangeEnd w:id="68"/>
      <w:r>
        <w:rPr>
          <w:rStyle w:val="CommentReference"/>
        </w:rPr>
        <w:commentReference w:id="68"/>
      </w:r>
      <w:r w:rsidRPr="000D6A95">
        <w:rPr>
          <w:rFonts w:ascii="Calibri" w:hAnsi="Calibri"/>
        </w:rPr>
        <w:t>.</w:t>
      </w:r>
    </w:p>
    <w:p w14:paraId="459CAB2C" w14:textId="77777777" w:rsidR="00C9441C" w:rsidRDefault="00C9441C" w:rsidP="00C9441C">
      <w:pPr>
        <w:rPr>
          <w:rFonts w:ascii="Calibri" w:hAnsi="Calibri"/>
        </w:rPr>
      </w:pPr>
    </w:p>
    <w:p w14:paraId="265F8CA1" w14:textId="77777777" w:rsidR="00C9441C" w:rsidRDefault="00C9441C" w:rsidP="00C9441C">
      <w:pPr>
        <w:rPr>
          <w:rFonts w:ascii="Calibri" w:eastAsia="Times New Roman" w:hAnsi="Calibri"/>
          <w:color w:val="000000"/>
        </w:rPr>
      </w:pPr>
      <w:r>
        <w:rPr>
          <w:rFonts w:ascii="Calibri" w:hAnsi="Calibri"/>
        </w:rPr>
        <w:t>Another key aspect when considering public sector restoration targets is whether the country is committed to IP/LC tenure rights for natural resources. An analysis conducted by the Rights and Resources Initiative</w:t>
      </w:r>
      <w:r w:rsidRPr="000D6A95">
        <w:rPr>
          <w:rFonts w:ascii="Calibri" w:hAnsi="Calibri"/>
        </w:rPr>
        <w:t xml:space="preserve"> identified </w:t>
      </w:r>
      <w:r w:rsidRPr="000D6A95">
        <w:rPr>
          <w:rFonts w:ascii="Calibri" w:eastAsia="Times New Roman" w:hAnsi="Calibri"/>
          <w:iCs/>
          <w:color w:val="000000"/>
        </w:rPr>
        <w:t>24 countries that made a clear commitment to strengthen or expand indigenous people or local community tenure o</w:t>
      </w:r>
      <w:r>
        <w:rPr>
          <w:rFonts w:ascii="Calibri" w:eastAsia="Times New Roman" w:hAnsi="Calibri"/>
          <w:iCs/>
          <w:color w:val="000000"/>
        </w:rPr>
        <w:t>f</w:t>
      </w:r>
      <w:r w:rsidRPr="000D6A95">
        <w:rPr>
          <w:rFonts w:ascii="Calibri" w:eastAsia="Times New Roman" w:hAnsi="Calibri"/>
          <w:iCs/>
          <w:color w:val="000000"/>
        </w:rPr>
        <w:t xml:space="preserve"> natural resource management in the NDCs. Of these, half are in the context of restoration-oriented activities. In general, African countries were more likely to recognize a clear role for IP/LC tenure and management rights than other regions. </w:t>
      </w:r>
    </w:p>
    <w:p w14:paraId="3AA2C791" w14:textId="77777777" w:rsidR="00C9441C" w:rsidRPr="007605F1" w:rsidRDefault="00C9441C" w:rsidP="00C9441C">
      <w:pPr>
        <w:rPr>
          <w:rFonts w:ascii="Calibri" w:eastAsia="Times New Roman" w:hAnsi="Calibri"/>
          <w:color w:val="000000"/>
        </w:rPr>
      </w:pPr>
    </w:p>
    <w:p w14:paraId="11CEDFAB" w14:textId="77777777" w:rsidR="00C9441C" w:rsidRPr="00800F9D" w:rsidRDefault="00C9441C" w:rsidP="00C9441C">
      <w:pPr>
        <w:pStyle w:val="Heading3"/>
        <w:spacing w:before="0"/>
        <w:rPr>
          <w:rFonts w:eastAsia="Calibri"/>
        </w:rPr>
      </w:pPr>
      <w:r>
        <w:rPr>
          <w:rFonts w:eastAsia="Calibri"/>
        </w:rPr>
        <w:t>Private sector commitments to support forest landscape restoration</w:t>
      </w:r>
    </w:p>
    <w:p w14:paraId="48675C5E" w14:textId="77777777" w:rsidR="00C9441C" w:rsidRDefault="00C9441C" w:rsidP="00C9441C">
      <w:pPr>
        <w:pStyle w:val="NoSpacing"/>
        <w:rPr>
          <w:lang w:val="en-US"/>
        </w:rPr>
      </w:pPr>
    </w:p>
    <w:p w14:paraId="404F534C" w14:textId="77777777" w:rsidR="00C9441C" w:rsidRPr="00D07134" w:rsidRDefault="00C9441C" w:rsidP="00C9441C">
      <w:pPr>
        <w:pStyle w:val="NoSpacing"/>
        <w:rPr>
          <w:lang w:val="en-US"/>
        </w:rPr>
      </w:pPr>
      <w:r w:rsidRPr="00CB04BC">
        <w:rPr>
          <w:lang w:val="en-US"/>
        </w:rPr>
        <w:t xml:space="preserve">As of </w:t>
      </w:r>
      <w:commentRangeStart w:id="69"/>
      <w:r w:rsidRPr="00CB04BC">
        <w:rPr>
          <w:highlight w:val="yellow"/>
          <w:lang w:val="en-US"/>
        </w:rPr>
        <w:t>x</w:t>
      </w:r>
      <w:r w:rsidRPr="00CB04BC">
        <w:rPr>
          <w:lang w:val="en-US"/>
        </w:rPr>
        <w:t xml:space="preserve"> 2019, </w:t>
      </w:r>
      <w:r w:rsidRPr="00CB04BC">
        <w:rPr>
          <w:highlight w:val="yellow"/>
          <w:lang w:val="en-US"/>
        </w:rPr>
        <w:t>x</w:t>
      </w:r>
      <w:r w:rsidRPr="00CB04BC">
        <w:rPr>
          <w:lang w:val="en-US"/>
        </w:rPr>
        <w:t xml:space="preserve"> </w:t>
      </w:r>
      <w:commentRangeEnd w:id="69"/>
      <w:r>
        <w:rPr>
          <w:rStyle w:val="CommentReference"/>
          <w:rFonts w:ascii="Times New Roman" w:hAnsi="Times New Roman" w:cs="Times New Roman"/>
          <w:lang w:val="en-GB" w:eastAsia="en-GB"/>
        </w:rPr>
        <w:commentReference w:id="69"/>
      </w:r>
      <w:r w:rsidRPr="00CB04BC">
        <w:rPr>
          <w:lang w:val="en-US"/>
        </w:rPr>
        <w:t xml:space="preserve">companies </w:t>
      </w:r>
      <w:r>
        <w:rPr>
          <w:lang w:val="en-US"/>
        </w:rPr>
        <w:t>had</w:t>
      </w:r>
      <w:r w:rsidRPr="00CB04BC">
        <w:rPr>
          <w:lang w:val="en-US"/>
        </w:rPr>
        <w:t xml:space="preserve"> made </w:t>
      </w:r>
      <w:hyperlink r:id="rId16" w:history="1">
        <w:r w:rsidRPr="00CB04BC">
          <w:rPr>
            <w:rStyle w:val="Hyperlink"/>
            <w:color w:val="auto"/>
            <w:highlight w:val="green"/>
            <w:lang w:val="en-US"/>
          </w:rPr>
          <w:t>commitments to address deforestation</w:t>
        </w:r>
      </w:hyperlink>
      <w:r w:rsidRPr="00CB04BC">
        <w:rPr>
          <w:lang w:val="en-US"/>
        </w:rPr>
        <w:t xml:space="preserve"> in their supply chains. </w:t>
      </w:r>
      <w:r w:rsidRPr="00D07134">
        <w:rPr>
          <w:lang w:val="en-US"/>
        </w:rPr>
        <w:t xml:space="preserve">A smaller, but growing, number are also beginning to make pledges that </w:t>
      </w:r>
      <w:r>
        <w:rPr>
          <w:lang w:val="en-US"/>
        </w:rPr>
        <w:t>include</w:t>
      </w:r>
      <w:r w:rsidRPr="00D07134">
        <w:rPr>
          <w:lang w:val="en-US"/>
        </w:rPr>
        <w:t xml:space="preserve"> restoration activities. The nature of the pledges ranges from making explicit restoration commitments to embedding regenerative strategies into their business models, supply chains, </w:t>
      </w:r>
      <w:r w:rsidRPr="00D07134">
        <w:rPr>
          <w:lang w:val="en-US"/>
        </w:rPr>
        <w:lastRenderedPageBreak/>
        <w:t xml:space="preserve">or sustainability commitments. </w:t>
      </w:r>
      <w:hyperlink r:id="rId17" w:history="1">
        <w:r w:rsidRPr="00D07134">
          <w:rPr>
            <w:rStyle w:val="Hyperlink"/>
            <w:color w:val="auto"/>
            <w:highlight w:val="green"/>
            <w:lang w:val="en-US"/>
          </w:rPr>
          <w:t>“Net zero deforestation” commitments</w:t>
        </w:r>
      </w:hyperlink>
      <w:r w:rsidRPr="00D07134">
        <w:rPr>
          <w:lang w:val="en-US"/>
        </w:rPr>
        <w:t xml:space="preserve"> may also involve the use of reforestation as a means of offsetting deforestation taking place throughout supply </w:t>
      </w:r>
      <w:commentRangeStart w:id="70"/>
      <w:r w:rsidRPr="00D07134">
        <w:rPr>
          <w:lang w:val="en-US"/>
        </w:rPr>
        <w:t>chains.</w:t>
      </w:r>
      <w:commentRangeEnd w:id="70"/>
      <w:r>
        <w:rPr>
          <w:rStyle w:val="CommentReference"/>
          <w:rFonts w:ascii="Times New Roman" w:hAnsi="Times New Roman" w:cs="Times New Roman"/>
          <w:lang w:val="en-GB" w:eastAsia="en-GB"/>
        </w:rPr>
        <w:commentReference w:id="70"/>
      </w:r>
    </w:p>
    <w:p w14:paraId="3E3B5996" w14:textId="77777777" w:rsidR="00C9441C" w:rsidRPr="00D07134" w:rsidRDefault="00C9441C" w:rsidP="00C9441C">
      <w:pPr>
        <w:pStyle w:val="NoSpacing"/>
        <w:rPr>
          <w:lang w:val="en-US"/>
        </w:rPr>
      </w:pPr>
    </w:p>
    <w:p w14:paraId="05E89435" w14:textId="77777777" w:rsidR="00C9441C" w:rsidRPr="00D07134" w:rsidRDefault="00C9441C" w:rsidP="00C9441C">
      <w:pPr>
        <w:pStyle w:val="NoSpacing"/>
        <w:rPr>
          <w:lang w:val="en-US"/>
        </w:rPr>
      </w:pPr>
      <w:r w:rsidRPr="00D07134">
        <w:rPr>
          <w:lang w:val="en-US"/>
        </w:rPr>
        <w:t xml:space="preserve">We identified </w:t>
      </w:r>
      <w:commentRangeStart w:id="71"/>
      <w:commentRangeStart w:id="72"/>
      <w:r w:rsidRPr="00596A0A">
        <w:rPr>
          <w:highlight w:val="yellow"/>
          <w:lang w:val="en-US"/>
        </w:rPr>
        <w:t>1</w:t>
      </w:r>
      <w:r>
        <w:rPr>
          <w:highlight w:val="yellow"/>
          <w:lang w:val="en-US"/>
        </w:rPr>
        <w:t>6</w:t>
      </w:r>
      <w:commentRangeEnd w:id="71"/>
      <w:r>
        <w:rPr>
          <w:rStyle w:val="CommentReference"/>
          <w:rFonts w:ascii="Times New Roman" w:hAnsi="Times New Roman" w:cs="Times New Roman"/>
          <w:lang w:val="en-GB" w:eastAsia="en-GB"/>
        </w:rPr>
        <w:commentReference w:id="71"/>
      </w:r>
      <w:commentRangeEnd w:id="72"/>
      <w:r>
        <w:rPr>
          <w:rStyle w:val="CommentReference"/>
          <w:rFonts w:ascii="Times New Roman" w:hAnsi="Times New Roman" w:cs="Times New Roman"/>
          <w:lang w:val="en-GB" w:eastAsia="en-GB"/>
        </w:rPr>
        <w:commentReference w:id="72"/>
      </w:r>
      <w:r w:rsidRPr="00D07134">
        <w:rPr>
          <w:lang w:val="en-US"/>
        </w:rPr>
        <w:t xml:space="preserve"> major </w:t>
      </w:r>
      <w:commentRangeStart w:id="73"/>
      <w:r w:rsidRPr="00D07134">
        <w:rPr>
          <w:lang w:val="en-US"/>
        </w:rPr>
        <w:t xml:space="preserve">companies </w:t>
      </w:r>
      <w:commentRangeEnd w:id="73"/>
      <w:r>
        <w:rPr>
          <w:rStyle w:val="CommentReference"/>
          <w:rFonts w:ascii="Times New Roman" w:hAnsi="Times New Roman" w:cs="Times New Roman"/>
          <w:lang w:val="en-GB" w:eastAsia="en-GB"/>
        </w:rPr>
        <w:commentReference w:id="73"/>
      </w:r>
      <w:r>
        <w:rPr>
          <w:lang w:val="en-US"/>
        </w:rPr>
        <w:t xml:space="preserve">that </w:t>
      </w:r>
      <w:r w:rsidRPr="00596A0A">
        <w:rPr>
          <w:lang w:val="en-US"/>
        </w:rPr>
        <w:t>include elements of forest landscape restoration</w:t>
      </w:r>
      <w:r>
        <w:rPr>
          <w:lang w:val="en-US"/>
        </w:rPr>
        <w:t xml:space="preserve"> in their plans to transition to sustainable</w:t>
      </w:r>
      <w:r w:rsidRPr="00187BA5">
        <w:rPr>
          <w:lang w:val="en-US"/>
        </w:rPr>
        <w:t xml:space="preserve"> supply chain</w:t>
      </w:r>
      <w:r>
        <w:rPr>
          <w:lang w:val="en-US"/>
        </w:rPr>
        <w:t>s</w:t>
      </w:r>
      <w:r w:rsidRPr="00596A0A">
        <w:rPr>
          <w:lang w:val="en-US"/>
        </w:rPr>
        <w:t>.</w:t>
      </w:r>
      <w:r w:rsidRPr="00596A0A">
        <w:rPr>
          <w:rStyle w:val="FootnoteReference"/>
          <w:lang w:val="en-US"/>
        </w:rPr>
        <w:footnoteReference w:id="28"/>
      </w:r>
      <w:r w:rsidRPr="00596A0A">
        <w:rPr>
          <w:lang w:val="en-US"/>
        </w:rPr>
        <w:t xml:space="preserve"> Of these, only a</w:t>
      </w:r>
      <w:r w:rsidRPr="00D07134">
        <w:rPr>
          <w:lang w:val="en-US"/>
        </w:rPr>
        <w:t xml:space="preserve"> third had explicit, quantified commitments (e.g. hectares, number of trees, or amount of money to be invested or donated) related to FLR activities. In most cases, these commitments were not overarching targets, rather pledges of support to individual FLR projects. An additional seven companies did not have specific commitments, but mentioned using FLR activities to implement their sustainability strategies. Two companies, Olam and Marks &amp; Spencer, are currently assessing their sustainability frameworks and plan to share more concrete plans by 2020, which may include quantified FLR commitments.  </w:t>
      </w:r>
    </w:p>
    <w:p w14:paraId="468A5805" w14:textId="77777777" w:rsidR="00C9441C" w:rsidRPr="00D07134" w:rsidRDefault="00C9441C" w:rsidP="00C9441C">
      <w:pPr>
        <w:pStyle w:val="NoSpacing"/>
        <w:rPr>
          <w:lang w:val="en-US"/>
        </w:rPr>
      </w:pPr>
    </w:p>
    <w:p w14:paraId="445F9C72" w14:textId="77777777" w:rsidR="00C9441C" w:rsidRPr="00D07134" w:rsidRDefault="00C9441C" w:rsidP="00C9441C">
      <w:pPr>
        <w:pStyle w:val="NoSpacing"/>
        <w:rPr>
          <w:highlight w:val="yellow"/>
          <w:lang w:val="en-US"/>
        </w:rPr>
      </w:pPr>
      <w:r w:rsidRPr="00CB04BC">
        <w:rPr>
          <w:lang w:val="en-US"/>
        </w:rPr>
        <w:t>The more common way companies (</w:t>
      </w:r>
      <w:r w:rsidRPr="00A71C21">
        <w:rPr>
          <w:highlight w:val="green"/>
          <w:lang w:val="en-US"/>
        </w:rPr>
        <w:t>13 out of 16</w:t>
      </w:r>
      <w:r w:rsidRPr="00CB04BC">
        <w:rPr>
          <w:lang w:val="en-US"/>
        </w:rPr>
        <w:t xml:space="preserve">) engage with restoration is through a process known as “insetting” – the incorporation of sustainable forest management and zero deforestation in supply chains through certification schemes, stricter procurement codes, and due diligence. </w:t>
      </w:r>
      <w:r w:rsidRPr="00D07134">
        <w:rPr>
          <w:lang w:val="en-US"/>
        </w:rPr>
        <w:t>FLR activities in this category vary greatly, ranging from the planting of trees for raw materials to mosaic restoration on a landscape scale, demanding consideration of individual strategies and project design. Taylor Guitars, for example, has incorporated FLR into its sourcing of raw materials</w:t>
      </w:r>
      <w:r>
        <w:rPr>
          <w:lang w:val="en-US"/>
        </w:rPr>
        <w:t xml:space="preserve">. Newly </w:t>
      </w:r>
      <w:r w:rsidRPr="00D07134">
        <w:rPr>
          <w:lang w:val="en-US"/>
        </w:rPr>
        <w:t xml:space="preserve">planted forests owned by the company are composed of </w:t>
      </w:r>
      <w:r>
        <w:rPr>
          <w:lang w:val="en-US"/>
        </w:rPr>
        <w:t>both productive and native species</w:t>
      </w:r>
      <w:r w:rsidRPr="00D07134">
        <w:rPr>
          <w:lang w:val="en-US"/>
        </w:rPr>
        <w:t>. Michelin</w:t>
      </w:r>
      <w:r>
        <w:rPr>
          <w:lang w:val="en-US"/>
        </w:rPr>
        <w:t xml:space="preserve">’s participates in insetting activities by sourcing from sustainable rubber plantations, but also provides financial (philanthropical) support to restoration projects from other organizations (see </w:t>
      </w:r>
      <w:r w:rsidRPr="00596A0A">
        <w:rPr>
          <w:b/>
          <w:lang w:val="en-US"/>
        </w:rPr>
        <w:t>Indicator 2.3</w:t>
      </w:r>
      <w:r>
        <w:rPr>
          <w:lang w:val="en-US"/>
        </w:rPr>
        <w:t xml:space="preserve">). </w:t>
      </w:r>
    </w:p>
    <w:p w14:paraId="23019915" w14:textId="77777777" w:rsidR="00C9441C" w:rsidRDefault="00C9441C" w:rsidP="00C9441C">
      <w:pPr>
        <w:pStyle w:val="NoSpacing"/>
        <w:rPr>
          <w:lang w:val="en-GB"/>
        </w:rPr>
      </w:pPr>
    </w:p>
    <w:p w14:paraId="0F5A820A" w14:textId="77777777" w:rsidR="00C9441C" w:rsidRDefault="00C9441C" w:rsidP="00C9441C">
      <w:pPr>
        <w:spacing w:line="259" w:lineRule="auto"/>
        <w:rPr>
          <w:rFonts w:ascii="Calibri" w:eastAsia="Calibri" w:hAnsi="Calibri"/>
          <w:color w:val="2F5496"/>
        </w:rPr>
      </w:pPr>
      <w:r>
        <w:rPr>
          <w:rFonts w:ascii="Calibri" w:eastAsia="Calibri" w:hAnsi="Calibri"/>
          <w:color w:val="2F5496"/>
        </w:rPr>
        <w:t>Indicator 2.2: Planning and implementation steps for restoring forests</w:t>
      </w:r>
    </w:p>
    <w:p w14:paraId="1E3B7115" w14:textId="77777777" w:rsidR="00C9441C" w:rsidRPr="0041503D" w:rsidRDefault="00C9441C" w:rsidP="00C9441C">
      <w:pPr>
        <w:pStyle w:val="NoSpacing"/>
        <w:rPr>
          <w:rFonts w:ascii="Calibri" w:hAnsi="Calibri"/>
          <w:lang w:val="en-US"/>
        </w:rPr>
      </w:pPr>
    </w:p>
    <w:p w14:paraId="07A696FF" w14:textId="5B881D55" w:rsidR="0097122F" w:rsidRDefault="00626F00" w:rsidP="00C9441C">
      <w:pPr>
        <w:pStyle w:val="NoSpacing"/>
        <w:rPr>
          <w:lang w:val="en-GB"/>
        </w:rPr>
      </w:pPr>
      <w:r>
        <w:rPr>
          <w:lang w:val="en-GB"/>
        </w:rPr>
        <w:t>Identifying and developing</w:t>
      </w:r>
      <w:r w:rsidR="0097122F">
        <w:rPr>
          <w:lang w:val="en-GB"/>
        </w:rPr>
        <w:t xml:space="preserve"> appropriate activities for specific contexts </w:t>
      </w:r>
      <w:r>
        <w:rPr>
          <w:lang w:val="en-GB"/>
        </w:rPr>
        <w:t xml:space="preserve">are necessary conditions for </w:t>
      </w:r>
      <w:r w:rsidR="0097122F">
        <w:rPr>
          <w:lang w:val="en-GB"/>
        </w:rPr>
        <w:t>meeting restoration goals. The planning and implementation process of FLR involves a number of steps that can provide insight on progress. Tools such as the Restoration Opportunities Assessment Methodology and The Restoration Diagnostic (</w:t>
      </w:r>
      <w:r w:rsidR="0097122F" w:rsidRPr="0097122F">
        <w:rPr>
          <w:b/>
          <w:lang w:val="en-GB"/>
        </w:rPr>
        <w:t>Box X</w:t>
      </w:r>
      <w:r w:rsidR="0097122F">
        <w:rPr>
          <w:lang w:val="en-GB"/>
        </w:rPr>
        <w:t xml:space="preserve">) can help to facilitate and support these processes. </w:t>
      </w:r>
    </w:p>
    <w:p w14:paraId="3A82D010" w14:textId="77777777" w:rsidR="00C9441C" w:rsidRDefault="00C9441C" w:rsidP="00C9441C">
      <w:pPr>
        <w:pStyle w:val="NoSpacing"/>
        <w:rPr>
          <w:rFonts w:ascii="Calibri" w:hAnsi="Calibri" w:cs="Calibri"/>
          <w:lang w:val="en-US"/>
        </w:rPr>
      </w:pPr>
    </w:p>
    <w:p w14:paraId="311E41D2" w14:textId="77777777" w:rsidR="0097122F" w:rsidRPr="0097122F" w:rsidRDefault="0097122F" w:rsidP="0097122F">
      <w:pPr>
        <w:pStyle w:val="BoxNumberedText"/>
        <w:numPr>
          <w:ilvl w:val="0"/>
          <w:numId w:val="0"/>
        </w:numPr>
        <w:ind w:left="567" w:hanging="340"/>
        <w:rPr>
          <w:b/>
        </w:rPr>
      </w:pPr>
      <w:r w:rsidRPr="0097122F">
        <w:rPr>
          <w:b/>
        </w:rPr>
        <w:t>Box X: Planning tools for FLR</w:t>
      </w:r>
    </w:p>
    <w:p w14:paraId="6FA629BE" w14:textId="77777777" w:rsidR="0097122F" w:rsidRDefault="0097122F" w:rsidP="0097122F">
      <w:pPr>
        <w:pStyle w:val="BoxNumberedText"/>
        <w:numPr>
          <w:ilvl w:val="0"/>
          <w:numId w:val="0"/>
        </w:numPr>
        <w:ind w:left="567" w:hanging="340"/>
      </w:pPr>
    </w:p>
    <w:p w14:paraId="72920D61" w14:textId="77777777" w:rsidR="0097122F" w:rsidRDefault="0097122F" w:rsidP="0097122F">
      <w:pPr>
        <w:pStyle w:val="BoxNumberedText"/>
        <w:numPr>
          <w:ilvl w:val="0"/>
          <w:numId w:val="0"/>
        </w:numPr>
        <w:ind w:left="340" w:hanging="113"/>
      </w:pPr>
      <w:r>
        <w:t xml:space="preserve">The </w:t>
      </w:r>
      <w:r w:rsidRPr="00C30DAE">
        <w:rPr>
          <w:b/>
        </w:rPr>
        <w:t>Resto</w:t>
      </w:r>
      <w:r>
        <w:rPr>
          <w:b/>
        </w:rPr>
        <w:t xml:space="preserve">ration Opportunities Assessment </w:t>
      </w:r>
      <w:r w:rsidRPr="00C30DAE">
        <w:rPr>
          <w:b/>
        </w:rPr>
        <w:t>Methodology (ROAM)</w:t>
      </w:r>
      <w:r w:rsidRPr="0097122F">
        <w:t xml:space="preserve"> </w:t>
      </w:r>
      <w:r>
        <w:t>was developed jointly by</w:t>
      </w:r>
    </w:p>
    <w:p w14:paraId="35D6AC16" w14:textId="77777777" w:rsidR="0097122F" w:rsidRDefault="0097122F" w:rsidP="0097122F">
      <w:pPr>
        <w:pStyle w:val="BoxNumberedText"/>
        <w:numPr>
          <w:ilvl w:val="0"/>
          <w:numId w:val="0"/>
        </w:numPr>
        <w:ind w:left="340" w:hanging="113"/>
      </w:pPr>
      <w:r w:rsidRPr="00CB2C74">
        <w:t>IUCN and the World Resource Institute</w:t>
      </w:r>
      <w:r>
        <w:t>. The ROAM methodology serves as an assessment tool to</w:t>
      </w:r>
    </w:p>
    <w:p w14:paraId="6B8F793C" w14:textId="36099823" w:rsidR="0097122F" w:rsidRDefault="0097122F" w:rsidP="0097122F">
      <w:pPr>
        <w:pStyle w:val="BoxNumberedText"/>
        <w:numPr>
          <w:ilvl w:val="0"/>
          <w:numId w:val="0"/>
        </w:numPr>
        <w:ind w:left="340" w:hanging="113"/>
      </w:pPr>
      <w:r>
        <w:t>identify</w:t>
      </w:r>
      <w:r>
        <w:rPr>
          <w:b/>
        </w:rPr>
        <w:t xml:space="preserve"> </w:t>
      </w:r>
      <w:r>
        <w:t xml:space="preserve">restoration potential and supports the development of restoration </w:t>
      </w:r>
      <w:proofErr w:type="spellStart"/>
      <w:r>
        <w:t>programmes</w:t>
      </w:r>
      <w:proofErr w:type="spellEnd"/>
      <w:r>
        <w:t xml:space="preserve"> as well as</w:t>
      </w:r>
    </w:p>
    <w:p w14:paraId="7BB72123" w14:textId="77777777" w:rsidR="0097122F" w:rsidRDefault="0097122F" w:rsidP="0097122F">
      <w:pPr>
        <w:pStyle w:val="BoxNumberedText"/>
        <w:numPr>
          <w:ilvl w:val="0"/>
          <w:numId w:val="0"/>
        </w:numPr>
        <w:ind w:left="340" w:hanging="113"/>
      </w:pPr>
      <w:r>
        <w:t>landscape</w:t>
      </w:r>
      <w:r>
        <w:rPr>
          <w:b/>
        </w:rPr>
        <w:t xml:space="preserve"> </w:t>
      </w:r>
      <w:r>
        <w:t xml:space="preserve">strategies. At the stage of identifying and </w:t>
      </w:r>
      <w:proofErr w:type="spellStart"/>
      <w:r>
        <w:t>analysing</w:t>
      </w:r>
      <w:proofErr w:type="spellEnd"/>
      <w:r>
        <w:t xml:space="preserve"> areas applicable for FLR, ROAM</w:t>
      </w:r>
    </w:p>
    <w:p w14:paraId="673E8F00" w14:textId="77777777" w:rsidR="0097122F" w:rsidRDefault="0097122F" w:rsidP="0097122F">
      <w:pPr>
        <w:pStyle w:val="BoxNumberedText"/>
        <w:numPr>
          <w:ilvl w:val="0"/>
          <w:numId w:val="0"/>
        </w:numPr>
        <w:ind w:left="340" w:hanging="113"/>
      </w:pPr>
      <w:r>
        <w:t>assists to define</w:t>
      </w:r>
      <w:r>
        <w:rPr>
          <w:b/>
        </w:rPr>
        <w:t xml:space="preserve"> </w:t>
      </w:r>
      <w:r>
        <w:t>priority areas and provides a shortlist of relevant and feasible restoration</w:t>
      </w:r>
    </w:p>
    <w:p w14:paraId="3225A383" w14:textId="0A13858C" w:rsidR="0097122F" w:rsidRDefault="0097122F" w:rsidP="0097122F">
      <w:pPr>
        <w:pStyle w:val="BoxNumberedText"/>
        <w:numPr>
          <w:ilvl w:val="0"/>
          <w:numId w:val="0"/>
        </w:numPr>
        <w:ind w:left="340" w:hanging="113"/>
      </w:pPr>
      <w:r>
        <w:t>intervention types. In</w:t>
      </w:r>
      <w:r>
        <w:rPr>
          <w:b/>
        </w:rPr>
        <w:t xml:space="preserve"> </w:t>
      </w:r>
      <w:r>
        <w:t>addition, the tool provides information about finance and investment options for</w:t>
      </w:r>
    </w:p>
    <w:p w14:paraId="6B25250D" w14:textId="77777777" w:rsidR="0097122F" w:rsidRDefault="0097122F" w:rsidP="0097122F">
      <w:pPr>
        <w:pStyle w:val="BoxNumberedText"/>
        <w:numPr>
          <w:ilvl w:val="0"/>
          <w:numId w:val="0"/>
        </w:numPr>
        <w:ind w:left="340" w:hanging="113"/>
      </w:pPr>
      <w:r>
        <w:t>restoration, estimates</w:t>
      </w:r>
      <w:r>
        <w:rPr>
          <w:b/>
        </w:rPr>
        <w:t xml:space="preserve"> </w:t>
      </w:r>
      <w:r>
        <w:t>carbon sequestered and breaks down costs and benefits for each intervention</w:t>
      </w:r>
    </w:p>
    <w:p w14:paraId="63A5CCB7" w14:textId="77777777" w:rsidR="0097122F" w:rsidRDefault="0097122F" w:rsidP="0097122F">
      <w:pPr>
        <w:pStyle w:val="BoxNumberedText"/>
        <w:numPr>
          <w:ilvl w:val="0"/>
          <w:numId w:val="0"/>
        </w:numPr>
        <w:ind w:left="340" w:hanging="113"/>
      </w:pPr>
      <w:r>
        <w:t>type. Hence, the tool</w:t>
      </w:r>
      <w:r>
        <w:rPr>
          <w:b/>
        </w:rPr>
        <w:t xml:space="preserve"> </w:t>
      </w:r>
      <w:r>
        <w:t>serves as a supporting framework throughout the project design and</w:t>
      </w:r>
    </w:p>
    <w:p w14:paraId="7305F83B" w14:textId="77777777" w:rsidR="0097122F" w:rsidRDefault="0097122F" w:rsidP="0097122F">
      <w:pPr>
        <w:pStyle w:val="BoxNumberedText"/>
        <w:numPr>
          <w:ilvl w:val="0"/>
          <w:numId w:val="0"/>
        </w:numPr>
        <w:ind w:left="340" w:hanging="113"/>
        <w:rPr>
          <w:b/>
        </w:rPr>
      </w:pPr>
      <w:r>
        <w:t>implementation for restoration</w:t>
      </w:r>
      <w:r>
        <w:rPr>
          <w:b/>
        </w:rPr>
        <w:t xml:space="preserve"> </w:t>
      </w:r>
      <w:r>
        <w:t xml:space="preserve">activities. </w:t>
      </w:r>
    </w:p>
    <w:p w14:paraId="6F44C33E" w14:textId="77777777" w:rsidR="0097122F" w:rsidRDefault="0097122F" w:rsidP="0097122F">
      <w:pPr>
        <w:pStyle w:val="BoxNumberedText"/>
        <w:numPr>
          <w:ilvl w:val="0"/>
          <w:numId w:val="0"/>
        </w:numPr>
        <w:ind w:left="340" w:hanging="113"/>
        <w:rPr>
          <w:b/>
        </w:rPr>
      </w:pPr>
    </w:p>
    <w:p w14:paraId="1D2143C4" w14:textId="4710EC44" w:rsidR="0097122F" w:rsidRPr="0097122F" w:rsidRDefault="0097122F" w:rsidP="0097122F">
      <w:pPr>
        <w:pStyle w:val="BoxNumberedText"/>
        <w:numPr>
          <w:ilvl w:val="0"/>
          <w:numId w:val="0"/>
        </w:numPr>
        <w:ind w:left="340" w:hanging="113"/>
        <w:rPr>
          <w:b/>
        </w:rPr>
      </w:pPr>
      <w:r w:rsidRPr="00C30DAE">
        <w:rPr>
          <w:b/>
        </w:rPr>
        <w:t>The Restoration Diagnostic</w:t>
      </w:r>
      <w:r>
        <w:t xml:space="preserve"> was developed as part of the ROAM. IUCN and WRI looked back on</w:t>
      </w:r>
    </w:p>
    <w:p w14:paraId="5E03DBF8" w14:textId="77777777" w:rsidR="0097122F" w:rsidRDefault="0097122F" w:rsidP="0097122F">
      <w:pPr>
        <w:pStyle w:val="BoxNumberedText"/>
        <w:numPr>
          <w:ilvl w:val="0"/>
          <w:numId w:val="0"/>
        </w:numPr>
        <w:ind w:left="567" w:hanging="340"/>
      </w:pPr>
      <w:r>
        <w:lastRenderedPageBreak/>
        <w:t xml:space="preserve">historical landscape restoration to identify key success factors for FLR. The assessment </w:t>
      </w:r>
      <w:proofErr w:type="gramStart"/>
      <w:r>
        <w:t>tool</w:t>
      </w:r>
      <w:proofErr w:type="gramEnd"/>
    </w:p>
    <w:p w14:paraId="768952B2" w14:textId="551AAB22" w:rsidR="0097122F" w:rsidRDefault="0097122F" w:rsidP="0097122F">
      <w:pPr>
        <w:pStyle w:val="BoxNumberedText"/>
        <w:numPr>
          <w:ilvl w:val="0"/>
          <w:numId w:val="0"/>
        </w:numPr>
        <w:ind w:left="567" w:hanging="340"/>
      </w:pPr>
      <w:r>
        <w:t>analyses conditions within landscapes and determines which factors for successful FLR are in place</w:t>
      </w:r>
    </w:p>
    <w:p w14:paraId="66CC747B" w14:textId="77777777" w:rsidR="00994177" w:rsidRDefault="0097122F" w:rsidP="00994177">
      <w:pPr>
        <w:pStyle w:val="BoxNumberedText"/>
        <w:numPr>
          <w:ilvl w:val="0"/>
          <w:numId w:val="0"/>
        </w:numPr>
        <w:ind w:left="567" w:hanging="340"/>
      </w:pPr>
      <w:r>
        <w:t xml:space="preserve">and which ones are missing. </w:t>
      </w:r>
      <w:r w:rsidR="00994177">
        <w:t xml:space="preserve">The </w:t>
      </w:r>
      <w:r>
        <w:t xml:space="preserve">method supports stakeholders and decision makers </w:t>
      </w:r>
      <w:r w:rsidR="00994177">
        <w:t>in identifying</w:t>
      </w:r>
    </w:p>
    <w:p w14:paraId="2C041381" w14:textId="4E309A77" w:rsidR="0097122F" w:rsidRDefault="0097122F" w:rsidP="00994177">
      <w:pPr>
        <w:pStyle w:val="BoxNumberedText"/>
        <w:numPr>
          <w:ilvl w:val="0"/>
          <w:numId w:val="0"/>
        </w:numPr>
        <w:ind w:left="567" w:hanging="340"/>
      </w:pPr>
      <w:r>
        <w:t xml:space="preserve">gaps and </w:t>
      </w:r>
      <w:r w:rsidR="00994177">
        <w:t>focusing</w:t>
      </w:r>
      <w:r>
        <w:t xml:space="preserve"> their efforts on promising measures to maximize the success of FLR</w:t>
      </w:r>
      <w:r w:rsidR="00994177">
        <w:t xml:space="preserve"> </w:t>
      </w:r>
      <w:r>
        <w:t xml:space="preserve">projects. </w:t>
      </w:r>
    </w:p>
    <w:p w14:paraId="39A29994" w14:textId="77777777" w:rsidR="00994177" w:rsidRDefault="00994177" w:rsidP="00994177">
      <w:pPr>
        <w:pStyle w:val="BoxNumberedText"/>
        <w:numPr>
          <w:ilvl w:val="0"/>
          <w:numId w:val="0"/>
        </w:numPr>
        <w:ind w:left="567" w:hanging="340"/>
      </w:pPr>
    </w:p>
    <w:p w14:paraId="2DEA8E25" w14:textId="1A5BF0F1" w:rsidR="00994177" w:rsidRDefault="00994177" w:rsidP="00994177">
      <w:pPr>
        <w:pStyle w:val="BoxNumberedText"/>
        <w:numPr>
          <w:ilvl w:val="0"/>
          <w:numId w:val="0"/>
        </w:numPr>
        <w:ind w:left="567" w:hanging="340"/>
      </w:pPr>
      <w:r w:rsidRPr="00994177">
        <w:rPr>
          <w:highlight w:val="yellow"/>
        </w:rPr>
        <w:t>Add on CIFOR tools for FLR</w:t>
      </w:r>
    </w:p>
    <w:p w14:paraId="478EE8FF" w14:textId="77777777" w:rsidR="0097122F" w:rsidRDefault="0097122F" w:rsidP="00C9441C">
      <w:pPr>
        <w:rPr>
          <w:rFonts w:ascii="Calibri" w:eastAsia="Times New Roman" w:hAnsi="Calibri"/>
          <w:highlight w:val="yellow"/>
          <w:shd w:val="clear" w:color="auto" w:fill="FFFFFF"/>
        </w:rPr>
      </w:pPr>
    </w:p>
    <w:p w14:paraId="5B28DF3D" w14:textId="77777777" w:rsidR="0097122F" w:rsidRDefault="0097122F" w:rsidP="0097122F">
      <w:pPr>
        <w:pStyle w:val="NoSpacing"/>
        <w:rPr>
          <w:rFonts w:ascii="Calibri" w:hAnsi="Calibri" w:cs="Calibri"/>
          <w:lang w:val="en-US"/>
        </w:rPr>
      </w:pPr>
      <w:r>
        <w:rPr>
          <w:lang w:val="en-GB"/>
        </w:rPr>
        <w:t xml:space="preserve">Since 2017, the IUCN-administered Bonn Challenge Barometer has worked with government officials and implementing agencies in various countries to define parameters of FLR success, identify appropriate progress indicators and develop appropriate reporting structures. </w:t>
      </w:r>
      <w:r w:rsidRPr="0041503D">
        <w:rPr>
          <w:rFonts w:ascii="Calibri" w:hAnsi="Calibri"/>
          <w:lang w:val="en-US"/>
        </w:rPr>
        <w:t xml:space="preserve">The information for the Barometer is </w:t>
      </w:r>
      <w:proofErr w:type="spellStart"/>
      <w:r w:rsidRPr="0041503D">
        <w:rPr>
          <w:rFonts w:ascii="Calibri" w:hAnsi="Calibri"/>
          <w:lang w:val="en-US"/>
        </w:rPr>
        <w:t>self reported</w:t>
      </w:r>
      <w:proofErr w:type="spellEnd"/>
      <w:r w:rsidRPr="0041503D">
        <w:rPr>
          <w:rFonts w:ascii="Calibri" w:hAnsi="Calibri"/>
          <w:lang w:val="en-US"/>
        </w:rPr>
        <w:t xml:space="preserve"> by countries to the secretariat of the Bonn Challenge, IUCN.  A total of 19 countries out of 51 Bonn Challenge pledges provided data to IUCN in </w:t>
      </w:r>
      <w:r w:rsidRPr="0041503D">
        <w:rPr>
          <w:rFonts w:ascii="Calibri" w:hAnsi="Calibri"/>
          <w:highlight w:val="yellow"/>
          <w:lang w:val="en-US"/>
        </w:rPr>
        <w:t>2018</w:t>
      </w:r>
      <w:r w:rsidRPr="0041503D">
        <w:rPr>
          <w:rFonts w:ascii="Calibri" w:hAnsi="Calibri"/>
          <w:lang w:val="en-US"/>
        </w:rPr>
        <w:t xml:space="preserve">, the first year of application of the Barometer. </w:t>
      </w:r>
      <w:r>
        <w:rPr>
          <w:rFonts w:ascii="Calibri" w:hAnsi="Calibri" w:cs="Calibri"/>
          <w:lang w:val="en-US"/>
        </w:rPr>
        <w:t xml:space="preserve">Detailed information, however, </w:t>
      </w:r>
      <w:r w:rsidRPr="00596A0A">
        <w:rPr>
          <w:rFonts w:ascii="Calibri" w:hAnsi="Calibri" w:cs="Calibri"/>
          <w:lang w:val="en-US"/>
        </w:rPr>
        <w:t xml:space="preserve">currently remains limited to </w:t>
      </w:r>
      <w:r w:rsidRPr="0041503D">
        <w:rPr>
          <w:rFonts w:ascii="Calibri" w:hAnsi="Calibri"/>
          <w:highlight w:val="yellow"/>
          <w:lang w:val="en-US"/>
        </w:rPr>
        <w:t>six</w:t>
      </w:r>
      <w:r w:rsidRPr="0041503D">
        <w:rPr>
          <w:rFonts w:ascii="Calibri" w:hAnsi="Calibri"/>
          <w:lang w:val="en-US"/>
        </w:rPr>
        <w:t xml:space="preserve"> countrie</w:t>
      </w:r>
      <w:r>
        <w:rPr>
          <w:rFonts w:ascii="Calibri" w:hAnsi="Calibri"/>
          <w:lang w:val="en-US"/>
        </w:rPr>
        <w:t>s.</w:t>
      </w:r>
    </w:p>
    <w:p w14:paraId="688B3D1D" w14:textId="77777777" w:rsidR="00C9441C" w:rsidRPr="0041503D" w:rsidRDefault="00C9441C" w:rsidP="00C9441C">
      <w:pPr>
        <w:pStyle w:val="NoSpacing"/>
        <w:rPr>
          <w:rFonts w:ascii="Calibri" w:hAnsi="Calibri"/>
          <w:lang w:val="en-US"/>
        </w:rPr>
      </w:pPr>
    </w:p>
    <w:p w14:paraId="40B461F8" w14:textId="2324E48D" w:rsidR="00C9441C" w:rsidRDefault="00C9441C" w:rsidP="00C9441C">
      <w:pPr>
        <w:pStyle w:val="NoSpacing"/>
        <w:rPr>
          <w:rFonts w:ascii="Calibri" w:hAnsi="Calibri"/>
          <w:lang w:val="en-US"/>
        </w:rPr>
      </w:pPr>
      <w:r>
        <w:rPr>
          <w:rFonts w:ascii="Calibri" w:hAnsi="Calibri"/>
          <w:lang w:val="en-US"/>
        </w:rPr>
        <w:t>Globally, a significant area is reported to be under restoration as communica</w:t>
      </w:r>
      <w:r w:rsidR="003832E5">
        <w:rPr>
          <w:rFonts w:ascii="Calibri" w:hAnsi="Calibri"/>
          <w:lang w:val="en-US"/>
        </w:rPr>
        <w:t xml:space="preserve">ted by 19 countries to IUCN </w:t>
      </w:r>
      <w:r>
        <w:rPr>
          <w:rFonts w:ascii="Calibri" w:hAnsi="Calibri"/>
          <w:lang w:val="en-US"/>
        </w:rPr>
        <w:t>under their Bonn Challenge pledges. The United States leads with 17 million hectares under restoration surpassing their pledge of 15 million hectares. This was achieved through policy changes that provided guidance for restoration and joint implementation efforts within Federal Agencies responsible for federal land management. Much of the restoration undertaken in the US was to resolve forest management issues concerning fire and pests and to restore and protect watersheds, and these commercial, safety, and water security is</w:t>
      </w:r>
      <w:r w:rsidR="000106CB">
        <w:rPr>
          <w:rFonts w:ascii="Calibri" w:hAnsi="Calibri"/>
          <w:lang w:val="en-US"/>
        </w:rPr>
        <w:t xml:space="preserve">sues helped the US justify its </w:t>
      </w:r>
      <w:r>
        <w:rPr>
          <w:rFonts w:ascii="Calibri" w:hAnsi="Calibri"/>
          <w:lang w:val="en-US"/>
        </w:rPr>
        <w:t xml:space="preserve">8 billion USD public-spending on restoration. </w:t>
      </w:r>
    </w:p>
    <w:p w14:paraId="631F382A" w14:textId="77777777" w:rsidR="00C9441C" w:rsidRDefault="00C9441C" w:rsidP="00C9441C">
      <w:pPr>
        <w:pStyle w:val="NoSpacing"/>
        <w:rPr>
          <w:rFonts w:ascii="Calibri" w:hAnsi="Calibri"/>
          <w:lang w:val="en-US"/>
        </w:rPr>
      </w:pPr>
    </w:p>
    <w:p w14:paraId="3FBA91A1" w14:textId="6C0F4E61" w:rsidR="00C9441C" w:rsidRDefault="00C9441C" w:rsidP="00C9441C">
      <w:pPr>
        <w:pStyle w:val="NoSpacing"/>
        <w:rPr>
          <w:rFonts w:ascii="Calibri" w:hAnsi="Calibri"/>
          <w:lang w:val="en-US"/>
        </w:rPr>
      </w:pPr>
      <w:r>
        <w:rPr>
          <w:rFonts w:ascii="Calibri" w:hAnsi="Calibri"/>
          <w:lang w:val="en-US"/>
        </w:rPr>
        <w:t xml:space="preserve">In the tropics, </w:t>
      </w:r>
      <w:r w:rsidR="003832E5">
        <w:rPr>
          <w:rFonts w:ascii="Calibri" w:hAnsi="Calibri"/>
          <w:lang w:val="en-US"/>
        </w:rPr>
        <w:t>Brazil has reported</w:t>
      </w:r>
      <w:r>
        <w:rPr>
          <w:rFonts w:ascii="Calibri" w:hAnsi="Calibri"/>
          <w:lang w:val="en-US"/>
        </w:rPr>
        <w:t xml:space="preserve"> 10 million hectares under restoration. Brazil has achieved this through improved land governance that allowed coordination and implementation of restoration efforts across public and private sectors.</w:t>
      </w:r>
      <w:r>
        <w:rPr>
          <w:rStyle w:val="FootnoteReference"/>
          <w:rFonts w:ascii="Calibri" w:hAnsi="Calibri"/>
          <w:lang w:val="en-US"/>
        </w:rPr>
        <w:footnoteReference w:id="29"/>
      </w:r>
      <w:r>
        <w:rPr>
          <w:rFonts w:ascii="Calibri" w:hAnsi="Calibri"/>
          <w:lang w:val="en-US"/>
        </w:rPr>
        <w:t xml:space="preserve"> The government’s planning for restoration included both ecological and financial criteria to select priority areas, and Brazil used ROAM and remote sensing to map and estimate the restoration potential across their landscapes. These planning efforts were bolstered by cross-ministry coordination in policy design and implementation. The government also provided support to private landowners to meet their legal requirements under national forest policy, which in turn enabled restoration on additional lands. The sustainability of these efforts is uncertain in the light of the change in government in Brazil and the policy priorities of the new government.</w:t>
      </w:r>
      <w:r>
        <w:rPr>
          <w:rStyle w:val="FootnoteReference"/>
          <w:rFonts w:ascii="Calibri" w:hAnsi="Calibri"/>
          <w:lang w:val="en-US"/>
        </w:rPr>
        <w:footnoteReference w:id="30"/>
      </w:r>
      <w:r>
        <w:rPr>
          <w:rFonts w:ascii="Calibri" w:hAnsi="Calibri"/>
          <w:lang w:val="en-US"/>
        </w:rPr>
        <w:t xml:space="preserve">  </w:t>
      </w:r>
    </w:p>
    <w:p w14:paraId="73719651" w14:textId="77777777" w:rsidR="00C9441C" w:rsidRDefault="00C9441C" w:rsidP="00C9441C">
      <w:pPr>
        <w:pStyle w:val="NoSpacing"/>
        <w:rPr>
          <w:rFonts w:ascii="Calibri" w:hAnsi="Calibri"/>
          <w:lang w:val="en-US"/>
        </w:rPr>
      </w:pPr>
    </w:p>
    <w:p w14:paraId="67A0908B" w14:textId="5E7C4BED" w:rsidR="00C9441C" w:rsidRDefault="00C9441C" w:rsidP="00C9441C">
      <w:pPr>
        <w:pStyle w:val="NoSpacing"/>
        <w:rPr>
          <w:rFonts w:ascii="Calibri" w:hAnsi="Calibri"/>
          <w:lang w:val="en-US"/>
        </w:rPr>
      </w:pPr>
      <w:r>
        <w:rPr>
          <w:rFonts w:ascii="Calibri" w:hAnsi="Calibri"/>
          <w:lang w:val="en-US"/>
        </w:rPr>
        <w:t xml:space="preserve">Similarly, Rwanda has incorporated forest restoration into its sustainable development agenda, and critical to its success thus far is the strong policy framework that encompasses the multitude of FLR-aligned policies enacted in 2018. The planning in Rwanda began with ROAM in 2014 and the results identified agroforestry and other restoration types as priorities, which led to the adoption of an </w:t>
      </w:r>
      <w:r w:rsidRPr="00A64484">
        <w:rPr>
          <w:rFonts w:ascii="Calibri" w:hAnsi="Calibri"/>
          <w:lang w:val="en-US"/>
        </w:rPr>
        <w:t>Agroforestry Strategy and Action Plan</w:t>
      </w:r>
      <w:r>
        <w:rPr>
          <w:rFonts w:ascii="Calibri" w:hAnsi="Calibri"/>
          <w:lang w:val="en-US"/>
        </w:rPr>
        <w:t xml:space="preserve"> for 2018-2027, among other long-term policies, demonstrating the country’s commitment through committed public expenditures and attracting international donor support.</w:t>
      </w:r>
    </w:p>
    <w:p w14:paraId="15D60CB9" w14:textId="77777777" w:rsidR="00C9441C" w:rsidRDefault="00C9441C" w:rsidP="00C9441C">
      <w:pPr>
        <w:pStyle w:val="NoSpacing"/>
        <w:rPr>
          <w:rFonts w:ascii="Calibri" w:hAnsi="Calibri"/>
          <w:lang w:val="en-US"/>
        </w:rPr>
      </w:pPr>
    </w:p>
    <w:p w14:paraId="4FB2E215" w14:textId="77777777" w:rsidR="00C9441C" w:rsidRPr="0041503D" w:rsidRDefault="00C9441C" w:rsidP="00C9441C">
      <w:pPr>
        <w:pStyle w:val="NoSpacing"/>
        <w:rPr>
          <w:rFonts w:ascii="Calibri" w:hAnsi="Calibri"/>
          <w:lang w:val="en-US"/>
        </w:rPr>
      </w:pPr>
      <w:r>
        <w:rPr>
          <w:rFonts w:ascii="Calibri" w:hAnsi="Calibri"/>
          <w:lang w:val="en-US"/>
        </w:rPr>
        <w:t>Despite the differences between these national contexts, general success factors derived from the reporting of all Barometer pilot participants were technical planning that incorporated a multidisciplinary approach, and intersectoral coordination in implementation and directing financial flows to restoration activities.</w:t>
      </w:r>
      <w:r>
        <w:rPr>
          <w:rStyle w:val="FootnoteReference"/>
          <w:rFonts w:ascii="Calibri" w:hAnsi="Calibri"/>
          <w:lang w:val="en-US"/>
        </w:rPr>
        <w:footnoteReference w:id="31"/>
      </w:r>
    </w:p>
    <w:p w14:paraId="1C982768" w14:textId="77777777" w:rsidR="00C9441C" w:rsidRDefault="00C9441C" w:rsidP="00C9441C">
      <w:pPr>
        <w:pStyle w:val="NoSpacing"/>
        <w:rPr>
          <w:lang w:val="en-GB"/>
        </w:rPr>
      </w:pPr>
    </w:p>
    <w:p w14:paraId="142C8A37" w14:textId="77777777" w:rsidR="00C9441C" w:rsidRDefault="00C9441C" w:rsidP="00C9441C">
      <w:pPr>
        <w:pStyle w:val="BoxHighlightText"/>
        <w:spacing w:before="0"/>
        <w:rPr>
          <w:b/>
        </w:rPr>
      </w:pPr>
      <w:r w:rsidRPr="00582A4B">
        <w:rPr>
          <w:b/>
        </w:rPr>
        <w:t>Box</w:t>
      </w:r>
      <w:r>
        <w:rPr>
          <w:b/>
        </w:rPr>
        <w:t xml:space="preserve"> </w:t>
      </w:r>
      <w:r w:rsidRPr="008848B8">
        <w:rPr>
          <w:b/>
          <w:highlight w:val="yellow"/>
        </w:rPr>
        <w:t>X</w:t>
      </w:r>
      <w:r w:rsidRPr="00582A4B">
        <w:rPr>
          <w:b/>
        </w:rPr>
        <w:t xml:space="preserve">: CO2 removals </w:t>
      </w:r>
      <w:r>
        <w:rPr>
          <w:b/>
        </w:rPr>
        <w:t>from Bonn Challenge b</w:t>
      </w:r>
      <w:r w:rsidRPr="00582A4B">
        <w:rPr>
          <w:b/>
        </w:rPr>
        <w:t>arometer countries</w:t>
      </w:r>
    </w:p>
    <w:p w14:paraId="0BBF13C2" w14:textId="77777777" w:rsidR="00C9441C" w:rsidRDefault="00C9441C" w:rsidP="00C9441C">
      <w:pPr>
        <w:pStyle w:val="BoxHighlightText"/>
        <w:spacing w:before="0"/>
        <w:rPr>
          <w:b/>
        </w:rPr>
      </w:pPr>
    </w:p>
    <w:p w14:paraId="3C65C0A9" w14:textId="77777777" w:rsidR="00C9441C" w:rsidRPr="00010F89" w:rsidRDefault="00C9441C" w:rsidP="00C9441C">
      <w:pPr>
        <w:pStyle w:val="BoxHighlightText"/>
        <w:spacing w:before="0"/>
      </w:pPr>
      <w:r w:rsidRPr="00EA799E">
        <w:rPr>
          <w:highlight w:val="yellow"/>
        </w:rPr>
        <w:t>To be added.</w:t>
      </w:r>
    </w:p>
    <w:p w14:paraId="269CDC4D" w14:textId="77777777" w:rsidR="00C9441C" w:rsidRDefault="00C9441C" w:rsidP="00C9441C">
      <w:pPr>
        <w:pStyle w:val="NoSpacing"/>
        <w:rPr>
          <w:rFonts w:cs="Arial"/>
          <w:lang w:val="en-GB"/>
        </w:rPr>
      </w:pPr>
    </w:p>
    <w:p w14:paraId="6ABC45B2" w14:textId="65562280" w:rsidR="00C9441C" w:rsidRPr="00EA799E" w:rsidRDefault="00994177" w:rsidP="00C9441C">
      <w:pPr>
        <w:spacing w:line="259" w:lineRule="auto"/>
        <w:rPr>
          <w:rFonts w:ascii="Calibri" w:eastAsia="Calibri" w:hAnsi="Calibri"/>
        </w:rPr>
      </w:pPr>
      <w:r>
        <w:rPr>
          <w:rFonts w:ascii="Calibri" w:eastAsia="Calibri" w:hAnsi="Calibri"/>
        </w:rPr>
        <w:t xml:space="preserve">Additionally, </w:t>
      </w:r>
      <w:r w:rsidR="00C9441C" w:rsidRPr="00EA799E">
        <w:rPr>
          <w:rFonts w:ascii="Calibri" w:eastAsia="Calibri" w:hAnsi="Calibri"/>
        </w:rPr>
        <w:t xml:space="preserve">more than </w:t>
      </w:r>
      <w:r w:rsidR="00C9441C" w:rsidRPr="00EA799E">
        <w:rPr>
          <w:rFonts w:ascii="Calibri" w:eastAsia="Calibri" w:hAnsi="Calibri"/>
          <w:highlight w:val="yellow"/>
        </w:rPr>
        <w:t>14.3 million</w:t>
      </w:r>
      <w:r w:rsidR="00C9441C" w:rsidRPr="00EA799E">
        <w:rPr>
          <w:rFonts w:ascii="Calibri" w:eastAsia="Calibri" w:hAnsi="Calibri"/>
        </w:rPr>
        <w:t xml:space="preserve"> hectares of conservation and restoration around the world </w:t>
      </w:r>
      <w:r>
        <w:rPr>
          <w:rFonts w:ascii="Calibri" w:eastAsia="Calibri" w:hAnsi="Calibri"/>
        </w:rPr>
        <w:t xml:space="preserve">are planned through the Green Climate Fund (GCF) and Global Environment Facility (GEF). Activities include </w:t>
      </w:r>
      <w:r w:rsidR="00C9441C" w:rsidRPr="00EA799E">
        <w:rPr>
          <w:rFonts w:ascii="Calibri" w:eastAsia="Calibri" w:hAnsi="Calibri"/>
        </w:rPr>
        <w:t>improved management, forest and landscape restoration, agroforestry</w:t>
      </w:r>
      <w:r>
        <w:rPr>
          <w:rFonts w:ascii="Calibri" w:eastAsia="Calibri" w:hAnsi="Calibri"/>
        </w:rPr>
        <w:t>, sustainable agriculture</w:t>
      </w:r>
      <w:r w:rsidR="00C9441C" w:rsidRPr="00EA799E">
        <w:rPr>
          <w:rFonts w:ascii="Calibri" w:eastAsia="Calibri" w:hAnsi="Calibri"/>
        </w:rPr>
        <w:t xml:space="preserve"> and pasture management, and others. However, so far only </w:t>
      </w:r>
      <w:r w:rsidR="00C9441C" w:rsidRPr="00EA799E">
        <w:rPr>
          <w:rFonts w:ascii="Calibri" w:eastAsia="Calibri" w:hAnsi="Calibri"/>
          <w:highlight w:val="yellow"/>
        </w:rPr>
        <w:t>4 percent</w:t>
      </w:r>
      <w:r w:rsidR="00C9441C" w:rsidRPr="00EA799E">
        <w:rPr>
          <w:rFonts w:ascii="Calibri" w:eastAsia="Calibri" w:hAnsi="Calibri"/>
        </w:rPr>
        <w:t xml:space="preserve"> of this </w:t>
      </w:r>
      <w:r>
        <w:rPr>
          <w:rFonts w:ascii="Calibri" w:eastAsia="Calibri" w:hAnsi="Calibri"/>
        </w:rPr>
        <w:t>has moved beyond the approval phase</w:t>
      </w:r>
      <w:r w:rsidR="00C9441C" w:rsidRPr="00EA799E">
        <w:rPr>
          <w:rFonts w:ascii="Calibri" w:eastAsia="Calibri" w:hAnsi="Calibri"/>
        </w:rPr>
        <w:t>. The majority of these projects are in tropical regions in Latin America, West Africa and Southeast Asia.</w:t>
      </w:r>
    </w:p>
    <w:p w14:paraId="53CAA1B1" w14:textId="77777777" w:rsidR="00C9441C" w:rsidRDefault="00C9441C" w:rsidP="00C9441C">
      <w:pPr>
        <w:spacing w:line="259" w:lineRule="auto"/>
        <w:rPr>
          <w:rFonts w:ascii="Calibri" w:eastAsia="Calibri" w:hAnsi="Calibri"/>
          <w:color w:val="2F5496"/>
        </w:rPr>
      </w:pPr>
    </w:p>
    <w:p w14:paraId="1FA9EFF3" w14:textId="77777777" w:rsidR="00C9441C" w:rsidRDefault="00C9441C" w:rsidP="00C9441C">
      <w:pPr>
        <w:spacing w:line="259" w:lineRule="auto"/>
        <w:rPr>
          <w:rFonts w:ascii="Calibri" w:eastAsia="Calibri" w:hAnsi="Calibri"/>
          <w:color w:val="2F5496"/>
        </w:rPr>
      </w:pPr>
      <w:r>
        <w:rPr>
          <w:rFonts w:ascii="Calibri" w:eastAsia="Calibri" w:hAnsi="Calibri"/>
          <w:color w:val="2F5496"/>
        </w:rPr>
        <w:t>Indicator 2.3: Finance for forest landscape restoration activities</w:t>
      </w:r>
    </w:p>
    <w:p w14:paraId="5566FF4A" w14:textId="77777777" w:rsidR="00C9441C" w:rsidRDefault="00C9441C" w:rsidP="00C9441C">
      <w:pPr>
        <w:pStyle w:val="NoSpacing"/>
        <w:rPr>
          <w:lang w:val="en-GB"/>
        </w:rPr>
      </w:pPr>
    </w:p>
    <w:p w14:paraId="6B5C94B2" w14:textId="77777777" w:rsidR="00C9441C" w:rsidRDefault="00C9441C" w:rsidP="00C9441C">
      <w:pPr>
        <w:pStyle w:val="NoSpacing"/>
        <w:rPr>
          <w:lang w:val="en-GB"/>
        </w:rPr>
      </w:pPr>
      <w:r>
        <w:rPr>
          <w:lang w:val="en-GB"/>
        </w:rPr>
        <w:t>The availability and access to finance is essential to the achievement of FLR commitments (</w:t>
      </w:r>
      <w:r w:rsidRPr="001B4722">
        <w:rPr>
          <w:b/>
          <w:highlight w:val="yellow"/>
          <w:lang w:val="en-GB"/>
        </w:rPr>
        <w:t>Box X</w:t>
      </w:r>
      <w:r>
        <w:rPr>
          <w:lang w:val="en-GB"/>
        </w:rPr>
        <w:t xml:space="preserve">). So far, nearly </w:t>
      </w:r>
      <w:r w:rsidRPr="001B4722">
        <w:rPr>
          <w:highlight w:val="yellow"/>
          <w:lang w:val="en-GB"/>
        </w:rPr>
        <w:t>x USD</w:t>
      </w:r>
      <w:r>
        <w:rPr>
          <w:lang w:val="en-GB"/>
        </w:rPr>
        <w:t xml:space="preserve"> has been committed from various public and private sources. </w:t>
      </w:r>
    </w:p>
    <w:p w14:paraId="59C15032" w14:textId="77777777" w:rsidR="00C9441C" w:rsidRDefault="00C9441C" w:rsidP="00C9441C">
      <w:pPr>
        <w:pStyle w:val="NoSpacing"/>
        <w:rPr>
          <w:lang w:val="en-GB"/>
        </w:rPr>
      </w:pPr>
    </w:p>
    <w:p w14:paraId="682E7EC7" w14:textId="77777777" w:rsidR="00C9441C" w:rsidRPr="00D82816" w:rsidRDefault="00C9441C" w:rsidP="00C9441C">
      <w:pPr>
        <w:pStyle w:val="BoxHighlightText"/>
        <w:spacing w:before="0"/>
        <w:rPr>
          <w:b/>
          <w:lang w:val="en-US" w:eastAsia="en-US"/>
        </w:rPr>
      </w:pPr>
      <w:r>
        <w:rPr>
          <w:b/>
          <w:lang w:val="en-US" w:eastAsia="en-US"/>
        </w:rPr>
        <w:t xml:space="preserve">Box </w:t>
      </w:r>
      <w:r w:rsidRPr="00D82816">
        <w:rPr>
          <w:b/>
          <w:highlight w:val="yellow"/>
          <w:lang w:val="en-US" w:eastAsia="en-US"/>
        </w:rPr>
        <w:t>X</w:t>
      </w:r>
      <w:r w:rsidRPr="00D82816">
        <w:rPr>
          <w:b/>
          <w:lang w:val="en-US" w:eastAsia="en-US"/>
        </w:rPr>
        <w:t xml:space="preserve">: Financing needs for forest landscape restoration </w:t>
      </w:r>
    </w:p>
    <w:p w14:paraId="5AC298B8" w14:textId="77777777" w:rsidR="00C9441C" w:rsidRDefault="00C9441C" w:rsidP="00C9441C">
      <w:pPr>
        <w:pStyle w:val="BoxHighlightText"/>
        <w:spacing w:before="0"/>
        <w:rPr>
          <w:lang w:val="en-US" w:eastAsia="en-US"/>
        </w:rPr>
      </w:pPr>
      <w:r w:rsidRPr="00D82816">
        <w:rPr>
          <w:lang w:val="en-US" w:eastAsia="en-US"/>
        </w:rPr>
        <w:t xml:space="preserve">If FLR activities are to be scaled up to meet global goals, the expected costs of FLR projects must be clearly communicated to investors, donors, and other financiers. According to estimates </w:t>
      </w:r>
      <w:r>
        <w:rPr>
          <w:lang w:val="en-US" w:eastAsia="en-US"/>
        </w:rPr>
        <w:t>produced by</w:t>
      </w:r>
      <w:r w:rsidRPr="00D82816">
        <w:rPr>
          <w:lang w:val="en-US" w:eastAsia="en-US"/>
        </w:rPr>
        <w:t xml:space="preserve"> </w:t>
      </w:r>
      <w:r>
        <w:rPr>
          <w:lang w:val="en-US" w:eastAsia="en-US"/>
        </w:rPr>
        <w:t xml:space="preserve">The Economics of Ecosystems and Biodiversity </w:t>
      </w:r>
      <w:r w:rsidRPr="00D82816">
        <w:rPr>
          <w:lang w:val="en-US" w:eastAsia="en-US"/>
        </w:rPr>
        <w:t>(</w:t>
      </w:r>
      <w:r w:rsidRPr="00D82816">
        <w:rPr>
          <w:highlight w:val="yellow"/>
          <w:lang w:val="en-US" w:eastAsia="en-US"/>
        </w:rPr>
        <w:t>TEEB</w:t>
      </w:r>
      <w:r w:rsidRPr="00D82816">
        <w:rPr>
          <w:lang w:val="en-US" w:eastAsia="en-US"/>
        </w:rPr>
        <w:t>), global cost-per-hectare estimate of FLR range from USD 2,390 to USD 3,450 (</w:t>
      </w:r>
      <w:r w:rsidRPr="008848B8">
        <w:rPr>
          <w:b/>
          <w:highlight w:val="yellow"/>
          <w:lang w:val="en-US" w:eastAsia="en-US"/>
        </w:rPr>
        <w:t>Table X</w:t>
      </w:r>
      <w:r w:rsidRPr="00D82816">
        <w:rPr>
          <w:lang w:val="en-US" w:eastAsia="en-US"/>
        </w:rPr>
        <w:t>).</w:t>
      </w:r>
      <w:r w:rsidRPr="00D82816">
        <w:rPr>
          <w:vertAlign w:val="superscript"/>
          <w:lang w:val="en-US" w:eastAsia="en-US"/>
        </w:rPr>
        <w:footnoteReference w:id="32"/>
      </w:r>
      <w:r w:rsidRPr="00D82816">
        <w:rPr>
          <w:lang w:val="en-US" w:eastAsia="en-US"/>
        </w:rPr>
        <w:t xml:space="preserve"> </w:t>
      </w:r>
    </w:p>
    <w:p w14:paraId="7669B16B" w14:textId="77777777" w:rsidR="00C9441C" w:rsidRDefault="00C9441C" w:rsidP="00C9441C">
      <w:pPr>
        <w:pStyle w:val="BoxHighlightText"/>
        <w:spacing w:before="0"/>
        <w:rPr>
          <w:lang w:val="en-US" w:eastAsia="en-US"/>
        </w:rPr>
      </w:pPr>
      <w:r>
        <w:rPr>
          <w:noProof/>
          <w:lang w:val="en-US" w:eastAsia="en-US"/>
        </w:rPr>
        <mc:AlternateContent>
          <mc:Choice Requires="wps">
            <w:drawing>
              <wp:anchor distT="0" distB="0" distL="114300" distR="114300" simplePos="0" relativeHeight="251659264" behindDoc="0" locked="0" layoutInCell="1" allowOverlap="1" wp14:anchorId="7EF6BB96" wp14:editId="5A876C77">
                <wp:simplePos x="0" y="0"/>
                <wp:positionH relativeFrom="column">
                  <wp:posOffset>177800</wp:posOffset>
                </wp:positionH>
                <wp:positionV relativeFrom="paragraph">
                  <wp:posOffset>15240</wp:posOffset>
                </wp:positionV>
                <wp:extent cx="5448300" cy="1261745"/>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5448300" cy="1261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9B077D" w14:textId="77777777" w:rsidR="004525FB" w:rsidRPr="0073306D" w:rsidRDefault="004525FB" w:rsidP="00C9441C">
                            <w:pPr>
                              <w:spacing w:line="250" w:lineRule="atLeast"/>
                              <w:rPr>
                                <w:rFonts w:ascii="Arial" w:eastAsia="Calibri" w:hAnsi="Arial"/>
                                <w:sz w:val="20"/>
                                <w:szCs w:val="20"/>
                                <w:lang w:val="en-US" w:eastAsia="en-US"/>
                              </w:rPr>
                            </w:pPr>
                            <w:r w:rsidRPr="008848B8">
                              <w:rPr>
                                <w:rFonts w:ascii="Arial" w:eastAsia="Calibri" w:hAnsi="Arial"/>
                                <w:sz w:val="20"/>
                                <w:szCs w:val="20"/>
                                <w:lang w:val="en-US" w:eastAsia="en-US"/>
                              </w:rPr>
                              <w:t xml:space="preserve">Table </w:t>
                            </w:r>
                            <w:r w:rsidRPr="008848B8">
                              <w:rPr>
                                <w:rFonts w:ascii="Arial" w:eastAsia="Calibri" w:hAnsi="Arial"/>
                                <w:sz w:val="20"/>
                                <w:szCs w:val="20"/>
                                <w:highlight w:val="yellow"/>
                                <w:lang w:val="en-US" w:eastAsia="en-US"/>
                              </w:rPr>
                              <w:t>X</w:t>
                            </w:r>
                          </w:p>
                          <w:tbl>
                            <w:tblPr>
                              <w:tblStyle w:val="TableGrid1"/>
                              <w:tblW w:w="5000" w:type="pct"/>
                              <w:jc w:val="center"/>
                              <w:tblLook w:val="04A0" w:firstRow="1" w:lastRow="0" w:firstColumn="1" w:lastColumn="0" w:noHBand="0" w:noVBand="1"/>
                            </w:tblPr>
                            <w:tblGrid>
                              <w:gridCol w:w="2401"/>
                              <w:gridCol w:w="1498"/>
                              <w:gridCol w:w="1628"/>
                              <w:gridCol w:w="1486"/>
                              <w:gridCol w:w="1269"/>
                            </w:tblGrid>
                            <w:tr w:rsidR="004525FB" w:rsidRPr="0073306D" w14:paraId="5B9EBA76" w14:textId="77777777" w:rsidTr="0073306D">
                              <w:trPr>
                                <w:jc w:val="center"/>
                              </w:trPr>
                              <w:tc>
                                <w:tcPr>
                                  <w:tcW w:w="1449" w:type="pct"/>
                                  <w:vMerge w:val="restart"/>
                                  <w:shd w:val="clear" w:color="auto" w:fill="FFFFFF"/>
                                </w:tcPr>
                                <w:p w14:paraId="497AFC35"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Initiative/target</w:t>
                                  </w:r>
                                </w:p>
                              </w:tc>
                              <w:tc>
                                <w:tcPr>
                                  <w:tcW w:w="904" w:type="pct"/>
                                  <w:vMerge w:val="restart"/>
                                  <w:shd w:val="clear" w:color="auto" w:fill="FFFFFF"/>
                                </w:tcPr>
                                <w:p w14:paraId="0E2A6722"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Land area (million ha)</w:t>
                                  </w:r>
                                </w:p>
                              </w:tc>
                              <w:tc>
                                <w:tcPr>
                                  <w:tcW w:w="983" w:type="pct"/>
                                  <w:vMerge w:val="restart"/>
                                  <w:shd w:val="clear" w:color="auto" w:fill="FFFFFF"/>
                                </w:tcPr>
                                <w:p w14:paraId="0BC329B8"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Time frame</w:t>
                                  </w:r>
                                </w:p>
                              </w:tc>
                              <w:tc>
                                <w:tcPr>
                                  <w:tcW w:w="1663" w:type="pct"/>
                                  <w:gridSpan w:val="2"/>
                                  <w:shd w:val="clear" w:color="auto" w:fill="FFFFFF"/>
                                </w:tcPr>
                                <w:p w14:paraId="59242B5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Estimated budget required (billion USD)</w:t>
                                  </w:r>
                                </w:p>
                              </w:tc>
                            </w:tr>
                            <w:tr w:rsidR="004525FB" w:rsidRPr="0073306D" w14:paraId="1E460923" w14:textId="77777777" w:rsidTr="0073306D">
                              <w:trPr>
                                <w:jc w:val="center"/>
                              </w:trPr>
                              <w:tc>
                                <w:tcPr>
                                  <w:tcW w:w="1449" w:type="pct"/>
                                  <w:vMerge/>
                                  <w:shd w:val="clear" w:color="auto" w:fill="FFFFFF"/>
                                </w:tcPr>
                                <w:p w14:paraId="73641A41" w14:textId="77777777" w:rsidR="004525FB" w:rsidRPr="0073306D" w:rsidRDefault="004525FB" w:rsidP="00D82816">
                                  <w:pPr>
                                    <w:spacing w:line="250" w:lineRule="atLeast"/>
                                    <w:rPr>
                                      <w:rFonts w:ascii="Arial" w:eastAsia="Calibri" w:hAnsi="Arial"/>
                                      <w:sz w:val="20"/>
                                      <w:szCs w:val="20"/>
                                      <w:lang w:val="en-US" w:eastAsia="en-US"/>
                                    </w:rPr>
                                  </w:pPr>
                                </w:p>
                              </w:tc>
                              <w:tc>
                                <w:tcPr>
                                  <w:tcW w:w="904" w:type="pct"/>
                                  <w:vMerge/>
                                  <w:shd w:val="clear" w:color="auto" w:fill="FFFFFF"/>
                                </w:tcPr>
                                <w:p w14:paraId="62502433" w14:textId="77777777" w:rsidR="004525FB" w:rsidRPr="0073306D" w:rsidRDefault="004525FB" w:rsidP="00D82816">
                                  <w:pPr>
                                    <w:spacing w:line="250" w:lineRule="atLeast"/>
                                    <w:rPr>
                                      <w:rFonts w:ascii="Arial" w:eastAsia="Calibri" w:hAnsi="Arial"/>
                                      <w:sz w:val="20"/>
                                      <w:szCs w:val="20"/>
                                      <w:lang w:val="en-US" w:eastAsia="en-US"/>
                                    </w:rPr>
                                  </w:pPr>
                                </w:p>
                              </w:tc>
                              <w:tc>
                                <w:tcPr>
                                  <w:tcW w:w="983" w:type="pct"/>
                                  <w:vMerge/>
                                  <w:shd w:val="clear" w:color="auto" w:fill="FFFFFF"/>
                                </w:tcPr>
                                <w:p w14:paraId="3789AAA5" w14:textId="77777777" w:rsidR="004525FB" w:rsidRPr="0073306D" w:rsidRDefault="004525FB" w:rsidP="00D82816">
                                  <w:pPr>
                                    <w:spacing w:line="250" w:lineRule="atLeast"/>
                                    <w:rPr>
                                      <w:rFonts w:ascii="Arial" w:eastAsia="Calibri" w:hAnsi="Arial"/>
                                      <w:sz w:val="20"/>
                                      <w:szCs w:val="20"/>
                                      <w:lang w:val="en-US" w:eastAsia="en-US"/>
                                    </w:rPr>
                                  </w:pPr>
                                </w:p>
                              </w:tc>
                              <w:tc>
                                <w:tcPr>
                                  <w:tcW w:w="897" w:type="pct"/>
                                  <w:shd w:val="clear" w:color="auto" w:fill="FFFFFF"/>
                                </w:tcPr>
                                <w:p w14:paraId="376447EB"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Total</w:t>
                                  </w:r>
                                </w:p>
                              </w:tc>
                              <w:tc>
                                <w:tcPr>
                                  <w:tcW w:w="766" w:type="pct"/>
                                  <w:shd w:val="clear" w:color="auto" w:fill="FFFFFF"/>
                                </w:tcPr>
                                <w:p w14:paraId="1D27E34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Annual</w:t>
                                  </w:r>
                                </w:p>
                              </w:tc>
                            </w:tr>
                            <w:tr w:rsidR="004525FB" w:rsidRPr="0073306D" w14:paraId="62840703" w14:textId="77777777" w:rsidTr="0073306D">
                              <w:trPr>
                                <w:jc w:val="center"/>
                              </w:trPr>
                              <w:tc>
                                <w:tcPr>
                                  <w:tcW w:w="1449" w:type="pct"/>
                                </w:tcPr>
                                <w:p w14:paraId="7FD932FE"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Bonn Challenge</w:t>
                                  </w:r>
                                </w:p>
                              </w:tc>
                              <w:tc>
                                <w:tcPr>
                                  <w:tcW w:w="904" w:type="pct"/>
                                </w:tcPr>
                                <w:p w14:paraId="4A862BB7"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150</w:t>
                                  </w:r>
                                </w:p>
                              </w:tc>
                              <w:tc>
                                <w:tcPr>
                                  <w:tcW w:w="983" w:type="pct"/>
                                </w:tcPr>
                                <w:p w14:paraId="1847E59F"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2011-2020</w:t>
                                  </w:r>
                                </w:p>
                              </w:tc>
                              <w:tc>
                                <w:tcPr>
                                  <w:tcW w:w="897" w:type="pct"/>
                                </w:tcPr>
                                <w:p w14:paraId="1940CBF2"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359 - 518</w:t>
                                  </w:r>
                                </w:p>
                              </w:tc>
                              <w:tc>
                                <w:tcPr>
                                  <w:tcW w:w="766" w:type="pct"/>
                                </w:tcPr>
                                <w:p w14:paraId="65DCCBD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36 - 52</w:t>
                                  </w:r>
                                </w:p>
                              </w:tc>
                            </w:tr>
                            <w:tr w:rsidR="004525FB" w:rsidRPr="0073306D" w14:paraId="57B63A10" w14:textId="77777777" w:rsidTr="0073306D">
                              <w:trPr>
                                <w:jc w:val="center"/>
                              </w:trPr>
                              <w:tc>
                                <w:tcPr>
                                  <w:tcW w:w="1449" w:type="pct"/>
                                </w:tcPr>
                                <w:p w14:paraId="7E0DE21E"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NYDF</w:t>
                                  </w:r>
                                </w:p>
                              </w:tc>
                              <w:tc>
                                <w:tcPr>
                                  <w:tcW w:w="904" w:type="pct"/>
                                </w:tcPr>
                                <w:p w14:paraId="75A8858B"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350</w:t>
                                  </w:r>
                                </w:p>
                              </w:tc>
                              <w:tc>
                                <w:tcPr>
                                  <w:tcW w:w="983" w:type="pct"/>
                                </w:tcPr>
                                <w:p w14:paraId="5D180E05"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2014-2030</w:t>
                                  </w:r>
                                </w:p>
                              </w:tc>
                              <w:tc>
                                <w:tcPr>
                                  <w:tcW w:w="897" w:type="pct"/>
                                </w:tcPr>
                                <w:p w14:paraId="7EDEBEA3"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837 – 1,208</w:t>
                                  </w:r>
                                </w:p>
                              </w:tc>
                              <w:tc>
                                <w:tcPr>
                                  <w:tcW w:w="766" w:type="pct"/>
                                </w:tcPr>
                                <w:p w14:paraId="424477D7"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49 - 71</w:t>
                                  </w:r>
                                </w:p>
                              </w:tc>
                            </w:tr>
                          </w:tbl>
                          <w:p w14:paraId="04DE522E" w14:textId="77777777" w:rsidR="004525FB" w:rsidRPr="00F93FF1" w:rsidRDefault="004525FB" w:rsidP="00C9441C">
                            <w:pPr>
                              <w:spacing w:line="250" w:lineRule="atLeast"/>
                              <w:rPr>
                                <w:rFonts w:ascii="Calibri" w:eastAsia="Calibri" w:hAnsi="Calibri"/>
                                <w:i/>
                                <w:sz w:val="20"/>
                                <w:szCs w:val="20"/>
                                <w:lang w:val="en-US" w:eastAsia="en-US"/>
                              </w:rPr>
                            </w:pPr>
                            <w:r w:rsidRPr="00F93FF1">
                              <w:rPr>
                                <w:rFonts w:ascii="Calibri" w:eastAsia="Calibri" w:hAnsi="Calibri"/>
                                <w:i/>
                                <w:sz w:val="20"/>
                                <w:szCs w:val="20"/>
                                <w:lang w:val="en-US" w:eastAsia="en-US"/>
                              </w:rPr>
                              <w:t>Source: Own Adaptation of FAO and Global Mechanism of the UNCCD, 2015 following TEEB, 2009b</w:t>
                            </w:r>
                          </w:p>
                          <w:p w14:paraId="6003646F" w14:textId="77777777" w:rsidR="004525FB" w:rsidRPr="0073306D" w:rsidRDefault="004525FB" w:rsidP="00C9441C">
                            <w:pPr>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F6BB96" id="_x0000_t202" coordsize="21600,21600" o:spt="202" path="m,l,21600r21600,l21600,xe">
                <v:stroke joinstyle="miter"/>
                <v:path gradientshapeok="t" o:connecttype="rect"/>
              </v:shapetype>
              <v:shape id="Text Box 2" o:spid="_x0000_s1026" type="#_x0000_t202" style="position:absolute;left:0;text-align:left;margin-left:14pt;margin-top:1.2pt;width:429pt;height:99.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" filled="f" stroked="f">
                <v:textbox>
                  <w:txbxContent>
                    <w:p w14:paraId="0F9B077D" w14:textId="77777777" w:rsidR="004525FB" w:rsidRPr="0073306D" w:rsidRDefault="004525FB" w:rsidP="00C9441C">
                      <w:pPr>
                        <w:spacing w:line="250" w:lineRule="atLeast"/>
                        <w:rPr>
                          <w:rFonts w:ascii="Arial" w:eastAsia="Calibri" w:hAnsi="Arial"/>
                          <w:sz w:val="20"/>
                          <w:szCs w:val="20"/>
                          <w:lang w:val="en-US" w:eastAsia="en-US"/>
                        </w:rPr>
                      </w:pPr>
                      <w:r w:rsidRPr="008848B8">
                        <w:rPr>
                          <w:rFonts w:ascii="Arial" w:eastAsia="Calibri" w:hAnsi="Arial"/>
                          <w:sz w:val="20"/>
                          <w:szCs w:val="20"/>
                          <w:lang w:val="en-US" w:eastAsia="en-US"/>
                        </w:rPr>
                        <w:t xml:space="preserve">Table </w:t>
                      </w:r>
                      <w:r w:rsidRPr="008848B8">
                        <w:rPr>
                          <w:rFonts w:ascii="Arial" w:eastAsia="Calibri" w:hAnsi="Arial"/>
                          <w:sz w:val="20"/>
                          <w:szCs w:val="20"/>
                          <w:highlight w:val="yellow"/>
                          <w:lang w:val="en-US" w:eastAsia="en-US"/>
                        </w:rPr>
                        <w:t>X</w:t>
                      </w:r>
                    </w:p>
                    <w:tbl>
                      <w:tblPr>
                        <w:tblStyle w:val="TableGrid1"/>
                        <w:tblW w:w="5000" w:type="pct"/>
                        <w:jc w:val="center"/>
                        <w:tblLook w:val="04A0" w:firstRow="1" w:lastRow="0" w:firstColumn="1" w:lastColumn="0" w:noHBand="0" w:noVBand="1"/>
                      </w:tblPr>
                      <w:tblGrid>
                        <w:gridCol w:w="2401"/>
                        <w:gridCol w:w="1498"/>
                        <w:gridCol w:w="1628"/>
                        <w:gridCol w:w="1486"/>
                        <w:gridCol w:w="1269"/>
                      </w:tblGrid>
                      <w:tr w:rsidR="004525FB" w:rsidRPr="0073306D" w14:paraId="5B9EBA76" w14:textId="77777777" w:rsidTr="0073306D">
                        <w:trPr>
                          <w:jc w:val="center"/>
                        </w:trPr>
                        <w:tc>
                          <w:tcPr>
                            <w:tcW w:w="1449" w:type="pct"/>
                            <w:vMerge w:val="restart"/>
                            <w:shd w:val="clear" w:color="auto" w:fill="FFFFFF"/>
                          </w:tcPr>
                          <w:p w14:paraId="497AFC35"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Initiative/target</w:t>
                            </w:r>
                          </w:p>
                        </w:tc>
                        <w:tc>
                          <w:tcPr>
                            <w:tcW w:w="904" w:type="pct"/>
                            <w:vMerge w:val="restart"/>
                            <w:shd w:val="clear" w:color="auto" w:fill="FFFFFF"/>
                          </w:tcPr>
                          <w:p w14:paraId="0E2A6722"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Land area (million ha)</w:t>
                            </w:r>
                          </w:p>
                        </w:tc>
                        <w:tc>
                          <w:tcPr>
                            <w:tcW w:w="983" w:type="pct"/>
                            <w:vMerge w:val="restart"/>
                            <w:shd w:val="clear" w:color="auto" w:fill="FFFFFF"/>
                          </w:tcPr>
                          <w:p w14:paraId="0BC329B8"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Time frame</w:t>
                            </w:r>
                          </w:p>
                        </w:tc>
                        <w:tc>
                          <w:tcPr>
                            <w:tcW w:w="1663" w:type="pct"/>
                            <w:gridSpan w:val="2"/>
                            <w:shd w:val="clear" w:color="auto" w:fill="FFFFFF"/>
                          </w:tcPr>
                          <w:p w14:paraId="59242B5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Estimated budget required (billion USD)</w:t>
                            </w:r>
                          </w:p>
                        </w:tc>
                      </w:tr>
                      <w:tr w:rsidR="004525FB" w:rsidRPr="0073306D" w14:paraId="1E460923" w14:textId="77777777" w:rsidTr="0073306D">
                        <w:trPr>
                          <w:jc w:val="center"/>
                        </w:trPr>
                        <w:tc>
                          <w:tcPr>
                            <w:tcW w:w="1449" w:type="pct"/>
                            <w:vMerge/>
                            <w:shd w:val="clear" w:color="auto" w:fill="FFFFFF"/>
                          </w:tcPr>
                          <w:p w14:paraId="73641A41" w14:textId="77777777" w:rsidR="004525FB" w:rsidRPr="0073306D" w:rsidRDefault="004525FB" w:rsidP="00D82816">
                            <w:pPr>
                              <w:spacing w:line="250" w:lineRule="atLeast"/>
                              <w:rPr>
                                <w:rFonts w:ascii="Arial" w:eastAsia="Calibri" w:hAnsi="Arial"/>
                                <w:sz w:val="20"/>
                                <w:szCs w:val="20"/>
                                <w:lang w:val="en-US" w:eastAsia="en-US"/>
                              </w:rPr>
                            </w:pPr>
                          </w:p>
                        </w:tc>
                        <w:tc>
                          <w:tcPr>
                            <w:tcW w:w="904" w:type="pct"/>
                            <w:vMerge/>
                            <w:shd w:val="clear" w:color="auto" w:fill="FFFFFF"/>
                          </w:tcPr>
                          <w:p w14:paraId="62502433" w14:textId="77777777" w:rsidR="004525FB" w:rsidRPr="0073306D" w:rsidRDefault="004525FB" w:rsidP="00D82816">
                            <w:pPr>
                              <w:spacing w:line="250" w:lineRule="atLeast"/>
                              <w:rPr>
                                <w:rFonts w:ascii="Arial" w:eastAsia="Calibri" w:hAnsi="Arial"/>
                                <w:sz w:val="20"/>
                                <w:szCs w:val="20"/>
                                <w:lang w:val="en-US" w:eastAsia="en-US"/>
                              </w:rPr>
                            </w:pPr>
                          </w:p>
                        </w:tc>
                        <w:tc>
                          <w:tcPr>
                            <w:tcW w:w="983" w:type="pct"/>
                            <w:vMerge/>
                            <w:shd w:val="clear" w:color="auto" w:fill="FFFFFF"/>
                          </w:tcPr>
                          <w:p w14:paraId="3789AAA5" w14:textId="77777777" w:rsidR="004525FB" w:rsidRPr="0073306D" w:rsidRDefault="004525FB" w:rsidP="00D82816">
                            <w:pPr>
                              <w:spacing w:line="250" w:lineRule="atLeast"/>
                              <w:rPr>
                                <w:rFonts w:ascii="Arial" w:eastAsia="Calibri" w:hAnsi="Arial"/>
                                <w:sz w:val="20"/>
                                <w:szCs w:val="20"/>
                                <w:lang w:val="en-US" w:eastAsia="en-US"/>
                              </w:rPr>
                            </w:pPr>
                          </w:p>
                        </w:tc>
                        <w:tc>
                          <w:tcPr>
                            <w:tcW w:w="897" w:type="pct"/>
                            <w:shd w:val="clear" w:color="auto" w:fill="FFFFFF"/>
                          </w:tcPr>
                          <w:p w14:paraId="376447EB"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Total</w:t>
                            </w:r>
                          </w:p>
                        </w:tc>
                        <w:tc>
                          <w:tcPr>
                            <w:tcW w:w="766" w:type="pct"/>
                            <w:shd w:val="clear" w:color="auto" w:fill="FFFFFF"/>
                          </w:tcPr>
                          <w:p w14:paraId="1D27E34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Annual</w:t>
                            </w:r>
                          </w:p>
                        </w:tc>
                      </w:tr>
                      <w:tr w:rsidR="004525FB" w:rsidRPr="0073306D" w14:paraId="62840703" w14:textId="77777777" w:rsidTr="0073306D">
                        <w:trPr>
                          <w:jc w:val="center"/>
                        </w:trPr>
                        <w:tc>
                          <w:tcPr>
                            <w:tcW w:w="1449" w:type="pct"/>
                          </w:tcPr>
                          <w:p w14:paraId="7FD932FE"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Bonn Challenge</w:t>
                            </w:r>
                          </w:p>
                        </w:tc>
                        <w:tc>
                          <w:tcPr>
                            <w:tcW w:w="904" w:type="pct"/>
                          </w:tcPr>
                          <w:p w14:paraId="4A862BB7"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150</w:t>
                            </w:r>
                          </w:p>
                        </w:tc>
                        <w:tc>
                          <w:tcPr>
                            <w:tcW w:w="983" w:type="pct"/>
                          </w:tcPr>
                          <w:p w14:paraId="1847E59F"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2011-2020</w:t>
                            </w:r>
                          </w:p>
                        </w:tc>
                        <w:tc>
                          <w:tcPr>
                            <w:tcW w:w="897" w:type="pct"/>
                          </w:tcPr>
                          <w:p w14:paraId="1940CBF2"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359 - 518</w:t>
                            </w:r>
                          </w:p>
                        </w:tc>
                        <w:tc>
                          <w:tcPr>
                            <w:tcW w:w="766" w:type="pct"/>
                          </w:tcPr>
                          <w:p w14:paraId="65DCCBD1"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36 - 52</w:t>
                            </w:r>
                          </w:p>
                        </w:tc>
                      </w:tr>
                      <w:tr w:rsidR="004525FB" w:rsidRPr="0073306D" w14:paraId="57B63A10" w14:textId="77777777" w:rsidTr="0073306D">
                        <w:trPr>
                          <w:jc w:val="center"/>
                        </w:trPr>
                        <w:tc>
                          <w:tcPr>
                            <w:tcW w:w="1449" w:type="pct"/>
                          </w:tcPr>
                          <w:p w14:paraId="7E0DE21E"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NYDF</w:t>
                            </w:r>
                          </w:p>
                        </w:tc>
                        <w:tc>
                          <w:tcPr>
                            <w:tcW w:w="904" w:type="pct"/>
                          </w:tcPr>
                          <w:p w14:paraId="75A8858B"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350</w:t>
                            </w:r>
                          </w:p>
                        </w:tc>
                        <w:tc>
                          <w:tcPr>
                            <w:tcW w:w="983" w:type="pct"/>
                          </w:tcPr>
                          <w:p w14:paraId="5D180E05"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2014-2030</w:t>
                            </w:r>
                          </w:p>
                        </w:tc>
                        <w:tc>
                          <w:tcPr>
                            <w:tcW w:w="897" w:type="pct"/>
                          </w:tcPr>
                          <w:p w14:paraId="7EDEBEA3"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837 – 1,208</w:t>
                            </w:r>
                          </w:p>
                        </w:tc>
                        <w:tc>
                          <w:tcPr>
                            <w:tcW w:w="766" w:type="pct"/>
                          </w:tcPr>
                          <w:p w14:paraId="424477D7" w14:textId="77777777" w:rsidR="004525FB" w:rsidRPr="0073306D" w:rsidRDefault="004525FB" w:rsidP="00D82816">
                            <w:pPr>
                              <w:spacing w:line="250" w:lineRule="atLeast"/>
                              <w:rPr>
                                <w:rFonts w:ascii="Arial" w:eastAsia="Calibri" w:hAnsi="Arial"/>
                                <w:sz w:val="20"/>
                                <w:szCs w:val="20"/>
                                <w:lang w:val="en-US" w:eastAsia="en-US"/>
                              </w:rPr>
                            </w:pPr>
                            <w:r w:rsidRPr="0073306D">
                              <w:rPr>
                                <w:rFonts w:ascii="Arial" w:eastAsia="Calibri" w:hAnsi="Arial"/>
                                <w:sz w:val="20"/>
                                <w:szCs w:val="20"/>
                                <w:lang w:val="en-US" w:eastAsia="en-US"/>
                              </w:rPr>
                              <w:t>49 - 71</w:t>
                            </w:r>
                          </w:p>
                        </w:tc>
                      </w:tr>
                    </w:tbl>
                    <w:p w14:paraId="04DE522E" w14:textId="77777777" w:rsidR="004525FB" w:rsidRPr="00F93FF1" w:rsidRDefault="004525FB" w:rsidP="00C9441C">
                      <w:pPr>
                        <w:spacing w:line="250" w:lineRule="atLeast"/>
                        <w:rPr>
                          <w:rFonts w:ascii="Calibri" w:eastAsia="Calibri" w:hAnsi="Calibri"/>
                          <w:i/>
                          <w:sz w:val="20"/>
                          <w:szCs w:val="20"/>
                          <w:lang w:val="en-US" w:eastAsia="en-US"/>
                        </w:rPr>
                      </w:pPr>
                      <w:r w:rsidRPr="00F93FF1">
                        <w:rPr>
                          <w:rFonts w:ascii="Calibri" w:eastAsia="Calibri" w:hAnsi="Calibri"/>
                          <w:i/>
                          <w:sz w:val="20"/>
                          <w:szCs w:val="20"/>
                          <w:lang w:val="en-US" w:eastAsia="en-US"/>
                        </w:rPr>
                        <w:t>Source: Own Adaptation of FAO and Global Mechanism of the UNCCD, 2015 following TEEB, 2009b</w:t>
                      </w:r>
                    </w:p>
                    <w:p w14:paraId="6003646F" w14:textId="77777777" w:rsidR="004525FB" w:rsidRPr="0073306D" w:rsidRDefault="004525FB" w:rsidP="00C9441C">
                      <w:pPr>
                        <w:rPr>
                          <w:sz w:val="20"/>
                          <w:szCs w:val="20"/>
                          <w:lang w:val="en-US"/>
                        </w:rPr>
                      </w:pPr>
                    </w:p>
                  </w:txbxContent>
                </v:textbox>
                <w10:wrap type="square"/>
              </v:shape>
            </w:pict>
          </mc:Fallback>
        </mc:AlternateContent>
      </w:r>
    </w:p>
    <w:p w14:paraId="4FC84943" w14:textId="77777777" w:rsidR="00C9441C" w:rsidRDefault="00C9441C" w:rsidP="00C9441C">
      <w:pPr>
        <w:pStyle w:val="BoxHighlightText"/>
        <w:spacing w:before="0"/>
        <w:rPr>
          <w:lang w:val="en-US" w:eastAsia="en-US"/>
        </w:rPr>
      </w:pPr>
      <w:r w:rsidRPr="00D82816">
        <w:rPr>
          <w:lang w:val="en-US" w:eastAsia="en-US"/>
        </w:rPr>
        <w:t>The cost estimates were derived from 95 peer-reviewed studies on FLR projects and consider factors such as the forest biome.</w:t>
      </w:r>
      <w:r w:rsidRPr="00D82816">
        <w:rPr>
          <w:vertAlign w:val="superscript"/>
          <w:lang w:val="en-US" w:eastAsia="en-US"/>
        </w:rPr>
        <w:footnoteReference w:id="33"/>
      </w:r>
      <w:r>
        <w:rPr>
          <w:lang w:val="en-US" w:eastAsia="en-US"/>
        </w:rPr>
        <w:t xml:space="preserve"> </w:t>
      </w:r>
      <w:r w:rsidRPr="00D82816">
        <w:rPr>
          <w:lang w:val="en-US" w:eastAsia="en-US"/>
        </w:rPr>
        <w:t>Opportunity costs of forgoing alternate land uses are not included within these cost estimates. Additionally, the costs of individual projects will vary from site to site according to degree of degradation and specific</w:t>
      </w:r>
      <w:r>
        <w:rPr>
          <w:lang w:val="en-US" w:eastAsia="en-US"/>
        </w:rPr>
        <w:t xml:space="preserve"> social, political, and biophysical</w:t>
      </w:r>
      <w:r w:rsidRPr="00D82816">
        <w:rPr>
          <w:lang w:val="en-US" w:eastAsia="en-US"/>
        </w:rPr>
        <w:t xml:space="preserve"> characteristics and circumstances. Another limitation to estimating the financial need for FLR activities is the lack of </w:t>
      </w:r>
      <w:r w:rsidRPr="00D82816">
        <w:rPr>
          <w:lang w:val="en-US" w:eastAsia="en-US"/>
        </w:rPr>
        <w:lastRenderedPageBreak/>
        <w:t xml:space="preserve">detailed reporting of observed costs in academic literature. A larger body of reliable cost reporting is needed for more accurate global estimates of the cost of </w:t>
      </w:r>
      <w:r>
        <w:rPr>
          <w:lang w:val="en-US" w:eastAsia="en-US"/>
        </w:rPr>
        <w:t>FLR projects</w:t>
      </w:r>
      <w:r w:rsidRPr="00D82816">
        <w:rPr>
          <w:lang w:val="en-US" w:eastAsia="en-US"/>
        </w:rPr>
        <w:t>.</w:t>
      </w:r>
      <w:r w:rsidRPr="00D82816">
        <w:rPr>
          <w:vertAlign w:val="superscript"/>
          <w:lang w:val="en-US" w:eastAsia="en-US"/>
        </w:rPr>
        <w:footnoteReference w:id="34"/>
      </w:r>
    </w:p>
    <w:p w14:paraId="51AF5EB0" w14:textId="77777777" w:rsidR="00C9441C" w:rsidRDefault="00C9441C" w:rsidP="00C9441C">
      <w:pPr>
        <w:pStyle w:val="NoSpacing"/>
        <w:rPr>
          <w:lang w:val="en-GB"/>
        </w:rPr>
      </w:pPr>
    </w:p>
    <w:p w14:paraId="4FD06D7D" w14:textId="77777777" w:rsidR="00C9441C" w:rsidRDefault="00C9441C" w:rsidP="00C9441C">
      <w:pPr>
        <w:pStyle w:val="NoSpacing"/>
        <w:rPr>
          <w:lang w:val="en-GB"/>
        </w:rPr>
      </w:pPr>
      <w:r>
        <w:rPr>
          <w:lang w:val="en-GB"/>
        </w:rPr>
        <w:t xml:space="preserve">According to the Bonn Challenge Barometer, USD 9.5 billion has been </w:t>
      </w:r>
      <w:proofErr w:type="spellStart"/>
      <w:r>
        <w:rPr>
          <w:lang w:val="en-GB"/>
        </w:rPr>
        <w:t>commited</w:t>
      </w:r>
      <w:proofErr w:type="spellEnd"/>
      <w:r>
        <w:rPr>
          <w:lang w:val="en-GB"/>
        </w:rPr>
        <w:t xml:space="preserve"> for FLR activities in the United States, and a cumulative of USD 1 billion in Brazil, El Salvador, Mexico, and Rwanda.</w:t>
      </w:r>
      <w:r>
        <w:rPr>
          <w:rStyle w:val="FootnoteReference"/>
          <w:lang w:val="en-GB"/>
        </w:rPr>
        <w:footnoteReference w:id="35"/>
      </w:r>
      <w:r>
        <w:rPr>
          <w:lang w:val="en-GB"/>
        </w:rPr>
        <w:t xml:space="preserve"> While all the finance in the United States comes from domestic sources, the finance in the other countries consists of domestic public expenditures and philanthropic and non-profit contributions, international donor support, and private investment (</w:t>
      </w:r>
      <w:r w:rsidRPr="001F11AF">
        <w:rPr>
          <w:b/>
          <w:highlight w:val="yellow"/>
          <w:lang w:val="en-GB"/>
        </w:rPr>
        <w:t>Box X</w:t>
      </w:r>
      <w:r>
        <w:rPr>
          <w:lang w:val="en-GB"/>
        </w:rPr>
        <w:t>).</w:t>
      </w:r>
    </w:p>
    <w:p w14:paraId="0A052F4D" w14:textId="77777777" w:rsidR="00C9441C" w:rsidRDefault="00C9441C" w:rsidP="00C9441C">
      <w:pPr>
        <w:pStyle w:val="BoxHighlightText"/>
        <w:rPr>
          <w:b/>
          <w:lang w:val="en-US"/>
        </w:rPr>
      </w:pPr>
      <w:r>
        <w:rPr>
          <w:b/>
          <w:lang w:val="en-US"/>
        </w:rPr>
        <w:t xml:space="preserve">Box </w:t>
      </w:r>
      <w:r w:rsidRPr="001F11AF">
        <w:rPr>
          <w:b/>
          <w:highlight w:val="yellow"/>
          <w:lang w:val="en-US"/>
        </w:rPr>
        <w:t>X</w:t>
      </w:r>
      <w:r w:rsidRPr="00596A0A">
        <w:rPr>
          <w:b/>
          <w:lang w:val="en-US"/>
        </w:rPr>
        <w:t xml:space="preserve">: Private sector </w:t>
      </w:r>
      <w:r>
        <w:rPr>
          <w:b/>
          <w:lang w:val="en-US"/>
        </w:rPr>
        <w:t>support for</w:t>
      </w:r>
      <w:r w:rsidRPr="00596A0A">
        <w:rPr>
          <w:b/>
          <w:lang w:val="en-US"/>
        </w:rPr>
        <w:t xml:space="preserve"> FLR</w:t>
      </w:r>
    </w:p>
    <w:p w14:paraId="03F45D1E" w14:textId="77777777" w:rsidR="00C9441C" w:rsidRPr="00B24434" w:rsidRDefault="00C9441C" w:rsidP="00C9441C">
      <w:pPr>
        <w:pStyle w:val="BoxHighlightText"/>
        <w:rPr>
          <w:b/>
          <w:lang w:val="en-US"/>
        </w:rPr>
      </w:pPr>
      <w:r>
        <w:rPr>
          <w:lang w:val="en-US"/>
        </w:rPr>
        <w:t xml:space="preserve">Of the sustainability strategies of 16 companies assessed (see </w:t>
      </w:r>
      <w:r w:rsidRPr="001F11AF">
        <w:rPr>
          <w:b/>
          <w:lang w:val="en-US"/>
        </w:rPr>
        <w:t>Indicator 2.1</w:t>
      </w:r>
      <w:r>
        <w:rPr>
          <w:lang w:val="en-US"/>
        </w:rPr>
        <w:t>)</w:t>
      </w:r>
      <w:r w:rsidRPr="00CB04BC">
        <w:rPr>
          <w:lang w:val="en-US"/>
        </w:rPr>
        <w:t xml:space="preserve"> involved some degree of outsourcing or philanthropic support for the FLR activities of partner organizations such as NGOs. </w:t>
      </w:r>
      <w:r w:rsidRPr="00D07134">
        <w:rPr>
          <w:lang w:val="en-US"/>
        </w:rPr>
        <w:t xml:space="preserve">This is likely because these organizations have the local networks and expertise needed to design and implement meaningful and successful FLR projects. </w:t>
      </w:r>
      <w:r w:rsidRPr="00B24434">
        <w:rPr>
          <w:highlight w:val="yellow"/>
          <w:lang w:val="en-US"/>
        </w:rPr>
        <w:t>More to be added.</w:t>
      </w:r>
    </w:p>
    <w:p w14:paraId="2396016E" w14:textId="77777777" w:rsidR="005D4746" w:rsidRDefault="005D4746" w:rsidP="00C9441C">
      <w:pPr>
        <w:rPr>
          <w:rFonts w:ascii="Calibri" w:hAnsi="Calibri" w:cs="Arial"/>
        </w:rPr>
      </w:pPr>
    </w:p>
    <w:p w14:paraId="615585B0" w14:textId="77777777" w:rsidR="00C9441C" w:rsidRPr="006F261F" w:rsidRDefault="00C9441C" w:rsidP="00C9441C">
      <w:pPr>
        <w:rPr>
          <w:rFonts w:ascii="Calibri" w:hAnsi="Calibri" w:cs="Arial"/>
        </w:rPr>
      </w:pPr>
      <w:commentRangeStart w:id="74"/>
      <w:r w:rsidRPr="006F261F">
        <w:rPr>
          <w:rFonts w:ascii="Calibri" w:hAnsi="Calibri" w:cs="Arial"/>
        </w:rPr>
        <w:t xml:space="preserve">In some countries, National Forest Funds (NFFs) are used to directly finance FLR projects. They have the potential to relieve the financial and social barriers rural communities, SMEs, and smallholders face when trying to secure financing from other sources while promoting FLR projects on the ground.  Their </w:t>
      </w:r>
      <w:r>
        <w:rPr>
          <w:rFonts w:ascii="Calibri" w:hAnsi="Calibri" w:cs="Arial"/>
        </w:rPr>
        <w:t>p</w:t>
      </w:r>
      <w:r w:rsidRPr="006F261F">
        <w:rPr>
          <w:rFonts w:ascii="Calibri" w:hAnsi="Calibri" w:cs="Arial"/>
        </w:rPr>
        <w:t xml:space="preserve">osition allows them to draw financing from </w:t>
      </w:r>
      <w:r>
        <w:rPr>
          <w:rFonts w:ascii="Calibri" w:hAnsi="Calibri" w:cs="Arial"/>
        </w:rPr>
        <w:t>multiple</w:t>
      </w:r>
      <w:r w:rsidRPr="006F261F">
        <w:rPr>
          <w:rFonts w:ascii="Calibri" w:hAnsi="Calibri" w:cs="Arial"/>
        </w:rPr>
        <w:t xml:space="preserve"> sources while encouraging private investment.  Domestic sources include general and special taxes, international sources can be bilateral and multilateral DFIs, as well as global climate funds participating in REDD+ funding and payment schemes.  </w:t>
      </w:r>
    </w:p>
    <w:p w14:paraId="28F6981E" w14:textId="77777777" w:rsidR="00C9441C" w:rsidRPr="006F261F" w:rsidRDefault="00C9441C" w:rsidP="00C9441C">
      <w:pPr>
        <w:rPr>
          <w:rFonts w:ascii="Calibri" w:hAnsi="Calibri" w:cs="Arial"/>
        </w:rPr>
      </w:pPr>
    </w:p>
    <w:p w14:paraId="17366EF3" w14:textId="77777777" w:rsidR="00C9441C" w:rsidRPr="006F261F" w:rsidRDefault="00C9441C" w:rsidP="00C9441C">
      <w:pPr>
        <w:rPr>
          <w:rFonts w:ascii="Calibri" w:hAnsi="Calibri" w:cs="Arial"/>
        </w:rPr>
      </w:pPr>
      <w:r w:rsidRPr="006F261F">
        <w:rPr>
          <w:rFonts w:ascii="Calibri" w:hAnsi="Calibri" w:cs="Arial"/>
        </w:rPr>
        <w:t xml:space="preserve">Costa Rica’s National Forestry Finance Fund (FONAFIFO), one of the first funds of its kind, takes on a relatively decentralized structure.  It operates as a trust fund that is independently administered by an appointed governing board, transferring ownership and rights of projects to trustees.  FONAFIFO’s primary source of funding is a special fuel tax, but other sources include leveraging of GEF funding, PES contributions from large forest consumers such as hydropower producers, among others. Costa Rica’s FONAFIFO disperses financial services through intermediary NGOs such as Fundación para el Desarrollo de la Cordillera </w:t>
      </w:r>
      <w:proofErr w:type="spellStart"/>
      <w:r w:rsidRPr="006F261F">
        <w:rPr>
          <w:rFonts w:ascii="Calibri" w:hAnsi="Calibri" w:cs="Arial"/>
        </w:rPr>
        <w:t>Volcánica</w:t>
      </w:r>
      <w:proofErr w:type="spellEnd"/>
      <w:r w:rsidRPr="006F261F">
        <w:rPr>
          <w:rFonts w:ascii="Calibri" w:hAnsi="Calibri" w:cs="Arial"/>
        </w:rPr>
        <w:t xml:space="preserve"> Central (FUNDECOR), who provides technical support to improve the impact of financing.  Monitoring, reporting and verification is outsourced to the private sector.</w:t>
      </w:r>
      <w:r w:rsidRPr="006F261F">
        <w:rPr>
          <w:rStyle w:val="FootnoteReference"/>
          <w:rFonts w:ascii="Calibri" w:hAnsi="Calibri" w:cs="Arial"/>
        </w:rPr>
        <w:footnoteReference w:id="36"/>
      </w:r>
    </w:p>
    <w:p w14:paraId="1E4B0EA9" w14:textId="77777777" w:rsidR="00C9441C" w:rsidRPr="006F261F" w:rsidRDefault="00C9441C" w:rsidP="00C9441C">
      <w:pPr>
        <w:rPr>
          <w:rFonts w:ascii="Calibri" w:hAnsi="Calibri" w:cs="Arial"/>
        </w:rPr>
      </w:pPr>
    </w:p>
    <w:p w14:paraId="407E2D94" w14:textId="77777777" w:rsidR="00C9441C" w:rsidRPr="006F261F" w:rsidRDefault="00C9441C" w:rsidP="00C9441C">
      <w:pPr>
        <w:rPr>
          <w:rFonts w:ascii="Calibri" w:hAnsi="Calibri" w:cs="Arial"/>
        </w:rPr>
      </w:pPr>
      <w:r w:rsidRPr="006F261F">
        <w:rPr>
          <w:rFonts w:ascii="Calibri" w:hAnsi="Calibri" w:cs="Arial"/>
        </w:rPr>
        <w:t xml:space="preserve">The National Climate and Environment Fund of Rwanda (FONERWA), takes on a more centralized structure of national forest funds.  The Government of Rwanda chose to consolidate pre-existing institutional infrastructure through having FONERWA absorb its existing forest fund and develop it into a funding window to operate alongside other climate windows within its broader operations.  Capitalization sources include environmental fines and fees, forestry and water funds, seed financing from stakeholders, and inspection fees.  Funds are dispersed </w:t>
      </w:r>
      <w:r w:rsidRPr="006F261F">
        <w:rPr>
          <w:rFonts w:ascii="Calibri" w:hAnsi="Calibri" w:cs="Arial"/>
        </w:rPr>
        <w:lastRenderedPageBreak/>
        <w:t>through two primary channels, with those destined for public-sector activity going through the Environmental Management Authority and those headed to the private sector through the Rwanda Development Bank.  Transparency mechanisms involve the requirement of written explanations decisions on accepted and rejected applications.  Additionally, its proposal development and screening teams must have separate staff to avoid conflicts of interest.</w:t>
      </w:r>
      <w:r w:rsidRPr="006F261F">
        <w:rPr>
          <w:rStyle w:val="FootnoteReference"/>
          <w:rFonts w:ascii="Calibri" w:hAnsi="Calibri" w:cs="Arial"/>
        </w:rPr>
        <w:footnoteReference w:id="37"/>
      </w:r>
    </w:p>
    <w:commentRangeEnd w:id="74"/>
    <w:p w14:paraId="43A76BD8" w14:textId="77777777" w:rsidR="00C9441C" w:rsidRDefault="00C9441C" w:rsidP="00C9441C">
      <w:pPr>
        <w:rPr>
          <w:rFonts w:asciiTheme="minorHAnsi" w:hAnsiTheme="minorHAnsi" w:cstheme="minorHAnsi"/>
          <w:highlight w:val="cyan"/>
        </w:rPr>
      </w:pPr>
      <w:r>
        <w:rPr>
          <w:rStyle w:val="CommentReference"/>
        </w:rPr>
        <w:commentReference w:id="74"/>
      </w:r>
    </w:p>
    <w:p w14:paraId="08E11896" w14:textId="77777777" w:rsidR="00C9441C" w:rsidRDefault="00C9441C" w:rsidP="00C9441C">
      <w:pPr>
        <w:rPr>
          <w:rFonts w:asciiTheme="minorHAnsi" w:hAnsiTheme="minorHAnsi" w:cstheme="minorHAnsi"/>
        </w:rPr>
      </w:pPr>
      <w:r w:rsidRPr="0041503D">
        <w:rPr>
          <w:rFonts w:asciiTheme="minorHAnsi" w:hAnsiTheme="minorHAnsi" w:cstheme="minorHAnsi"/>
          <w:highlight w:val="cyan"/>
        </w:rPr>
        <w:t>To be added: finance committed through the GCF and GEF for activities with an FLR contribution</w:t>
      </w:r>
    </w:p>
    <w:p w14:paraId="3E78E12C" w14:textId="77777777" w:rsidR="00C9441C" w:rsidRDefault="00C9441C" w:rsidP="00C9441C">
      <w:pPr>
        <w:pStyle w:val="NoSpacing"/>
        <w:rPr>
          <w:lang w:val="en-GB"/>
        </w:rPr>
      </w:pPr>
    </w:p>
    <w:p w14:paraId="38048BA4" w14:textId="45E79909" w:rsidR="00C9441C" w:rsidRDefault="00C9441C" w:rsidP="00625285">
      <w:pPr>
        <w:rPr>
          <w:rFonts w:ascii="Calibri" w:hAnsi="Calibri"/>
        </w:rPr>
      </w:pPr>
      <w:r>
        <w:rPr>
          <w:rFonts w:ascii="Calibri" w:hAnsi="Calibri"/>
        </w:rPr>
        <w:t xml:space="preserve">Additionally, innovative financing platforms such as the Tropical Finance Facility use </w:t>
      </w:r>
      <w:r w:rsidRPr="001B4722">
        <w:rPr>
          <w:rFonts w:ascii="Calibri" w:hAnsi="Calibri"/>
        </w:rPr>
        <w:t>a combination of public grants along with concessional and non-concessional loans to unlock private finance in forests, land use, agri</w:t>
      </w:r>
      <w:r>
        <w:rPr>
          <w:rFonts w:ascii="Calibri" w:hAnsi="Calibri"/>
        </w:rPr>
        <w:t xml:space="preserve">culture and other areas. </w:t>
      </w:r>
      <w:r w:rsidRPr="001B4722">
        <w:rPr>
          <w:rFonts w:ascii="Calibri" w:hAnsi="Calibri"/>
        </w:rPr>
        <w:t>The platform itself is managed by ADM Capital, and the long-term debt products are arranged by BNP Paribas.</w:t>
      </w:r>
      <w:r w:rsidRPr="001B4722">
        <w:rPr>
          <w:rStyle w:val="FootnoteReference"/>
          <w:rFonts w:ascii="Calibri" w:hAnsi="Calibri"/>
        </w:rPr>
        <w:footnoteReference w:id="38"/>
      </w:r>
      <w:r>
        <w:rPr>
          <w:rFonts w:ascii="Calibri" w:hAnsi="Calibri"/>
        </w:rPr>
        <w:t xml:space="preserve"> </w:t>
      </w:r>
      <w:r w:rsidRPr="001B4722">
        <w:rPr>
          <w:rFonts w:ascii="Calibri" w:hAnsi="Calibri"/>
        </w:rPr>
        <w:t>The facility’s first transaction was a USD 95 million sustainability bond to provide initial finance for a project developing a sustainable natural rubber plantation while conducting FLR activi</w:t>
      </w:r>
      <w:r>
        <w:rPr>
          <w:rFonts w:ascii="Calibri" w:hAnsi="Calibri"/>
        </w:rPr>
        <w:t xml:space="preserve">ties on heavily degraded land. </w:t>
      </w:r>
      <w:r w:rsidRPr="001B4722">
        <w:rPr>
          <w:rFonts w:ascii="Calibri" w:hAnsi="Calibri"/>
        </w:rPr>
        <w:t xml:space="preserve">The plantation areas are designed to serve as a buffer zone to protect the Bukit </w:t>
      </w:r>
      <w:proofErr w:type="spellStart"/>
      <w:r w:rsidRPr="001B4722">
        <w:rPr>
          <w:rFonts w:ascii="Calibri" w:hAnsi="Calibri"/>
        </w:rPr>
        <w:t>Tiga</w:t>
      </w:r>
      <w:proofErr w:type="spellEnd"/>
      <w:r w:rsidRPr="001B4722">
        <w:rPr>
          <w:rFonts w:ascii="Calibri" w:hAnsi="Calibri"/>
        </w:rPr>
        <w:t xml:space="preserve"> </w:t>
      </w:r>
      <w:proofErr w:type="spellStart"/>
      <w:r w:rsidRPr="001B4722">
        <w:rPr>
          <w:rFonts w:ascii="Calibri" w:hAnsi="Calibri"/>
        </w:rPr>
        <w:t>Puluh</w:t>
      </w:r>
      <w:proofErr w:type="spellEnd"/>
      <w:r w:rsidRPr="001B4722">
        <w:rPr>
          <w:rFonts w:ascii="Calibri" w:hAnsi="Calibri"/>
        </w:rPr>
        <w:t xml:space="preserve"> national park from further encroachment and degradation.</w:t>
      </w:r>
      <w:r w:rsidRPr="001B4722">
        <w:rPr>
          <w:rStyle w:val="FootnoteReference"/>
          <w:rFonts w:ascii="Calibri" w:hAnsi="Calibri"/>
        </w:rPr>
        <w:footnoteReference w:id="39"/>
      </w:r>
      <w:r w:rsidR="00443F12">
        <w:rPr>
          <w:rFonts w:ascii="Calibri" w:hAnsi="Calibri"/>
        </w:rPr>
        <w:t xml:space="preserve"> </w:t>
      </w:r>
    </w:p>
    <w:sectPr w:rsidR="00C9441C" w:rsidSect="00393D35">
      <w:footerReference w:type="even" r:id="rId18"/>
      <w:footerReference w:type="default" r:id="rId19"/>
      <w:pgSz w:w="12240" w:h="15840"/>
      <w:pgMar w:top="1417" w:right="1417" w:bottom="1134" w:left="1417" w:header="432"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WA" w:date="2019-06-12T10:47:00Z" w:initials="JWA">
    <w:p w14:paraId="07F521AD" w14:textId="52763186" w:rsidR="005615DF" w:rsidRDefault="005615DF">
      <w:pPr>
        <w:pStyle w:val="CommentText"/>
      </w:pPr>
      <w:r>
        <w:rPr>
          <w:rStyle w:val="CommentReference"/>
        </w:rPr>
        <w:annotationRef/>
      </w:r>
      <w:r>
        <w:t xml:space="preserve">Suggesting this change </w:t>
      </w:r>
      <w:proofErr w:type="gramStart"/>
      <w:r>
        <w:t>so as to</w:t>
      </w:r>
      <w:proofErr w:type="gramEnd"/>
      <w:r>
        <w:t xml:space="preserve"> include the full swatch of what is tout </w:t>
      </w:r>
      <w:proofErr w:type="spellStart"/>
      <w:r>
        <w:t>there</w:t>
      </w:r>
      <w:proofErr w:type="spellEnd"/>
      <w:r>
        <w:t xml:space="preserve"> other than just pictures (e.g. radar, lidar, microwave etc.)  But not necessary either.</w:t>
      </w:r>
    </w:p>
  </w:comment>
  <w:comment w:id="10" w:author="Nikola Alexandre" w:date="2019-05-26T14:53:00Z" w:initials="NA">
    <w:p w14:paraId="7F0ACFA4" w14:textId="77777777" w:rsidR="004525FB" w:rsidRDefault="004525FB" w:rsidP="001073D7">
      <w:pPr>
        <w:pStyle w:val="CommentText"/>
      </w:pPr>
      <w:r>
        <w:rPr>
          <w:rStyle w:val="CommentReference"/>
        </w:rPr>
        <w:annotationRef/>
      </w:r>
      <w:r>
        <w:t xml:space="preserve">How are we thinking about monitoring forest ecosystem function, beyond just biophysical structure? Also, are plantations – particularly those that are occurring on areas that were never forested, </w:t>
      </w:r>
      <w:proofErr w:type="spellStart"/>
      <w:r>
        <w:t>eg</w:t>
      </w:r>
      <w:proofErr w:type="spellEnd"/>
      <w:r>
        <w:t>, afforestation – excluded?</w:t>
      </w:r>
    </w:p>
  </w:comment>
  <w:comment w:id="11" w:author="Ingrid Schulte" w:date="2019-06-10T16:44:00Z" w:initials="IS">
    <w:p w14:paraId="5CCCB000" w14:textId="77777777" w:rsidR="004525FB" w:rsidRDefault="004525FB" w:rsidP="001073D7">
      <w:pPr>
        <w:pStyle w:val="CommentText"/>
      </w:pPr>
      <w:r>
        <w:rPr>
          <w:rStyle w:val="CommentReference"/>
        </w:rPr>
        <w:annotationRef/>
      </w:r>
      <w:r w:rsidRPr="00113765">
        <w:rPr>
          <w:highlight w:val="cyan"/>
        </w:rPr>
        <w:t>Stephanie – are we monitoring this?</w:t>
      </w:r>
    </w:p>
  </w:comment>
  <w:comment w:id="12" w:author="Stephanie Roe" w:date="2019-06-11T09:28:00Z" w:initials="SR">
    <w:p w14:paraId="3388DFB8" w14:textId="62FD45E8" w:rsidR="004525FB" w:rsidRDefault="004525FB" w:rsidP="001073D7">
      <w:pPr>
        <w:pStyle w:val="CommentText"/>
      </w:pPr>
      <w:r>
        <w:rPr>
          <w:rStyle w:val="CommentReference"/>
        </w:rPr>
        <w:annotationRef/>
      </w:r>
      <w:r>
        <w:t xml:space="preserve">Ecosystem function is almost impossible to monitor on a global level… Our literature review came back with almost no data on this. </w:t>
      </w:r>
      <w:proofErr w:type="spellStart"/>
      <w:r>
        <w:t>Trends.Earth</w:t>
      </w:r>
      <w:proofErr w:type="spellEnd"/>
      <w:r>
        <w:t xml:space="preserve"> is able to monitor productivity (GPP/NPP), so that could be a proxy. The Barometer also has some rough numbers on mitigation (CO2 sequestered) and biodiversity (overlapping with KBAs), but only for a handful of countries. Anyway, I think monitoring ecosystem services is beyond the scope of the NYDF Goal 5, but we can include in the future when data is available. We mention this in the intro.</w:t>
      </w:r>
    </w:p>
    <w:p w14:paraId="24FB6904" w14:textId="77777777" w:rsidR="004525FB" w:rsidRDefault="004525FB" w:rsidP="001073D7">
      <w:pPr>
        <w:pStyle w:val="CommentText"/>
      </w:pPr>
    </w:p>
    <w:p w14:paraId="5BF889C1" w14:textId="369437D4" w:rsidR="004525FB" w:rsidRDefault="004525FB" w:rsidP="001073D7">
      <w:pPr>
        <w:pStyle w:val="CommentText"/>
      </w:pPr>
      <w:r>
        <w:t xml:space="preserve">Afforestation is included, but can be excluded/highlighted. </w:t>
      </w:r>
    </w:p>
  </w:comment>
  <w:comment w:id="13" w:author="Manuel Guariguata (CIFOR)" w:date="2019-05-21T09:20:00Z" w:initials="GM(">
    <w:p w14:paraId="1A0C3FF9" w14:textId="77777777" w:rsidR="004525FB" w:rsidRDefault="004525FB" w:rsidP="001073D7">
      <w:pPr>
        <w:pStyle w:val="CommentText"/>
      </w:pPr>
      <w:r>
        <w:rPr>
          <w:rStyle w:val="CommentReference"/>
        </w:rPr>
        <w:annotationRef/>
      </w:r>
      <w:r>
        <w:t xml:space="preserve">I would not call no. of pledges an indicator as such.  It says little about progress. It can be considered a “baseline” if you will.    </w:t>
      </w:r>
    </w:p>
  </w:comment>
  <w:comment w:id="14" w:author="Ingrid Schulte" w:date="2019-06-10T16:45:00Z" w:initials="IS">
    <w:p w14:paraId="62FF05BA" w14:textId="77777777" w:rsidR="004525FB" w:rsidRDefault="004525FB" w:rsidP="001073D7">
      <w:pPr>
        <w:pStyle w:val="CommentText"/>
      </w:pPr>
      <w:r>
        <w:rPr>
          <w:rStyle w:val="CommentReference"/>
        </w:rPr>
        <w:annotationRef/>
      </w:r>
      <w:r>
        <w:t>I think it is fine to leave this as an indicator (we also have an indicator like this in Goal 2) and I think the ambition is the first step in making progress.</w:t>
      </w:r>
    </w:p>
  </w:comment>
  <w:comment w:id="15" w:author="Stephanie Roe" w:date="2019-06-11T09:20:00Z" w:initials="SR">
    <w:p w14:paraId="6C8B9B57" w14:textId="77777777" w:rsidR="004525FB" w:rsidRDefault="004525FB" w:rsidP="001073D7">
      <w:pPr>
        <w:pStyle w:val="CommentText"/>
      </w:pPr>
      <w:r>
        <w:rPr>
          <w:rStyle w:val="CommentReference"/>
        </w:rPr>
        <w:annotationRef/>
      </w:r>
      <w:r>
        <w:t>Agree</w:t>
      </w:r>
    </w:p>
  </w:comment>
  <w:comment w:id="17" w:author="Nikola Alexandre" w:date="2019-05-26T14:59:00Z" w:initials="NA">
    <w:p w14:paraId="64E02CAC" w14:textId="77777777" w:rsidR="004525FB" w:rsidRDefault="004525FB" w:rsidP="001073D7">
      <w:pPr>
        <w:pStyle w:val="CommentText"/>
      </w:pPr>
      <w:r>
        <w:rPr>
          <w:rStyle w:val="CommentReference"/>
        </w:rPr>
        <w:annotationRef/>
      </w:r>
      <w:r>
        <w:t xml:space="preserve">At CI we don’t include this in our definitions of agroforestry. </w:t>
      </w:r>
    </w:p>
  </w:comment>
  <w:comment w:id="18" w:author="Alan Kroeger" w:date="2019-06-07T18:08:00Z" w:initials="AK">
    <w:p w14:paraId="071EA4A5" w14:textId="77777777" w:rsidR="004525FB" w:rsidRDefault="004525FB" w:rsidP="001073D7">
      <w:pPr>
        <w:pStyle w:val="CommentText"/>
      </w:pPr>
      <w:r>
        <w:rPr>
          <w:rStyle w:val="CommentReference"/>
        </w:rPr>
        <w:annotationRef/>
      </w:r>
      <w:r>
        <w:t>This doesn’t make sense as agroforestry – by definition agroforestry is trees with crops – palm oil and apple orchards are not agroforestry</w:t>
      </w:r>
    </w:p>
  </w:comment>
  <w:comment w:id="19" w:author="Ingrid Schulte" w:date="2019-06-10T16:50:00Z" w:initials="IS">
    <w:p w14:paraId="3D9EFF78" w14:textId="77777777" w:rsidR="004525FB" w:rsidRDefault="004525FB" w:rsidP="001073D7">
      <w:pPr>
        <w:pStyle w:val="CommentText"/>
      </w:pPr>
      <w:r>
        <w:rPr>
          <w:rStyle w:val="CommentReference"/>
        </w:rPr>
        <w:annotationRef/>
      </w:r>
      <w:r w:rsidRPr="004342B4">
        <w:rPr>
          <w:highlight w:val="cyan"/>
        </w:rPr>
        <w:t>Stephanie – aren’t these definitions from TNC?</w:t>
      </w:r>
      <w:r>
        <w:t xml:space="preserve"> </w:t>
      </w:r>
    </w:p>
  </w:comment>
  <w:comment w:id="20" w:author="Stephanie Roe" w:date="2019-06-11T09:44:00Z" w:initials="SR">
    <w:p w14:paraId="17BB7AE8" w14:textId="496AD999" w:rsidR="004525FB" w:rsidRDefault="004525FB" w:rsidP="001073D7">
      <w:pPr>
        <w:pStyle w:val="CommentText"/>
      </w:pPr>
      <w:r>
        <w:rPr>
          <w:rStyle w:val="CommentReference"/>
        </w:rPr>
        <w:annotationRef/>
      </w:r>
      <w:r>
        <w:t xml:space="preserve">Yes, these definitions are adapted from TNC. </w:t>
      </w:r>
      <w:proofErr w:type="gramStart"/>
      <w:r>
        <w:t>So</w:t>
      </w:r>
      <w:proofErr w:type="gramEnd"/>
      <w:r>
        <w:t xml:space="preserve"> we can leave this in, and discuss in the meeting.</w:t>
      </w:r>
    </w:p>
  </w:comment>
  <w:comment w:id="22" w:author="JWA" w:date="2019-06-12T10:52:00Z" w:initials="JWA">
    <w:p w14:paraId="60AF6094" w14:textId="6FD20941" w:rsidR="005615DF" w:rsidRDefault="005615DF">
      <w:pPr>
        <w:pStyle w:val="CommentText"/>
      </w:pPr>
      <w:r>
        <w:rPr>
          <w:rStyle w:val="CommentReference"/>
        </w:rPr>
        <w:annotationRef/>
      </w:r>
      <w:r>
        <w:t>Not sure this is the right phrasing?</w:t>
      </w:r>
    </w:p>
  </w:comment>
  <w:comment w:id="65" w:author="Stephanie Roe" w:date="2019-06-12T09:30:00Z" w:initials="SR">
    <w:p w14:paraId="0CF28728" w14:textId="11756C52" w:rsidR="004525FB" w:rsidRDefault="004525FB">
      <w:pPr>
        <w:pStyle w:val="CommentText"/>
      </w:pPr>
      <w:r>
        <w:rPr>
          <w:rStyle w:val="CommentReference"/>
        </w:rPr>
        <w:annotationRef/>
      </w:r>
      <w:r>
        <w:t>This para belongs in the box above… it is describing Collect Earth</w:t>
      </w:r>
    </w:p>
  </w:comment>
  <w:comment w:id="66" w:author="Ingrid Schulte" w:date="2019-06-12T08:57:00Z" w:initials="IS">
    <w:p w14:paraId="044F5711" w14:textId="7D7128E2" w:rsidR="004525FB" w:rsidRDefault="004525FB">
      <w:pPr>
        <w:pStyle w:val="CommentText"/>
      </w:pPr>
      <w:r>
        <w:rPr>
          <w:rStyle w:val="CommentReference"/>
        </w:rPr>
        <w:annotationRef/>
      </w:r>
      <w:r>
        <w:t>Charlotte/Stephanie – this obviously overlaps with Goal 1, and we have an indicator in Goal 1 that is the net change. Do you think this is worth moving to Goal 1? I almost feel like we should keep it together since it seems like it should be presented with the monitoring tools and pieces.</w:t>
      </w:r>
    </w:p>
    <w:p w14:paraId="1375D47D" w14:textId="77777777" w:rsidR="004525FB" w:rsidRDefault="004525FB">
      <w:pPr>
        <w:pStyle w:val="CommentText"/>
      </w:pPr>
    </w:p>
    <w:p w14:paraId="6E33A396" w14:textId="77777777" w:rsidR="004525FB" w:rsidRDefault="004525FB">
      <w:pPr>
        <w:pStyle w:val="CommentText"/>
      </w:pPr>
      <w:r>
        <w:t xml:space="preserve">We could add a short sentence on this in the Goal 1 piece and then link to here? </w:t>
      </w:r>
    </w:p>
    <w:p w14:paraId="7CC3FA19" w14:textId="77777777" w:rsidR="004525FB" w:rsidRDefault="004525FB">
      <w:pPr>
        <w:pStyle w:val="CommentText"/>
      </w:pPr>
    </w:p>
    <w:p w14:paraId="2FBE2B2F" w14:textId="055E7DBB" w:rsidR="004525FB" w:rsidRDefault="004525FB">
      <w:pPr>
        <w:pStyle w:val="CommentText"/>
      </w:pPr>
      <w:r>
        <w:t xml:space="preserve">What do you think? </w:t>
      </w:r>
    </w:p>
  </w:comment>
  <w:comment w:id="67" w:author="Ingrid Schulte" w:date="2019-06-12T00:47:00Z" w:initials="IS">
    <w:p w14:paraId="59B2700F" w14:textId="793A5764" w:rsidR="004525FB" w:rsidRDefault="004525FB">
      <w:pPr>
        <w:pStyle w:val="CommentText"/>
      </w:pPr>
      <w:r>
        <w:rPr>
          <w:rStyle w:val="CommentReference"/>
        </w:rPr>
        <w:annotationRef/>
      </w:r>
      <w:r>
        <w:t xml:space="preserve">Charlotte/Stephanie – these might be worth doing additional </w:t>
      </w:r>
      <w:proofErr w:type="spellStart"/>
      <w:r>
        <w:t>reseach</w:t>
      </w:r>
      <w:proofErr w:type="spellEnd"/>
      <w:r>
        <w:t xml:space="preserve"> on as “stories.”</w:t>
      </w:r>
    </w:p>
  </w:comment>
  <w:comment w:id="68" w:author="Susan Cook-Patton" w:date="2019-05-22T09:27:00Z" w:initials="SC">
    <w:p w14:paraId="38E757AC" w14:textId="77777777" w:rsidR="004525FB" w:rsidRDefault="004525FB" w:rsidP="00C9441C">
      <w:pPr>
        <w:pStyle w:val="CommentText"/>
      </w:pPr>
      <w:r>
        <w:rPr>
          <w:rStyle w:val="CommentReference"/>
        </w:rPr>
        <w:annotationRef/>
      </w:r>
      <w:r>
        <w:t>This is a great paragraph!</w:t>
      </w:r>
    </w:p>
  </w:comment>
  <w:comment w:id="69" w:author="Ingrid Schulte" w:date="2019-05-20T12:14:00Z" w:initials="IS">
    <w:p w14:paraId="1E1B3256" w14:textId="77777777" w:rsidR="004525FB" w:rsidRDefault="004525FB" w:rsidP="00C9441C">
      <w:pPr>
        <w:pStyle w:val="CommentText"/>
      </w:pPr>
      <w:r>
        <w:rPr>
          <w:rStyle w:val="CommentReference"/>
        </w:rPr>
        <w:annotationRef/>
      </w:r>
      <w:r>
        <w:t>To update based on final numbers in Goal 2 assessment</w:t>
      </w:r>
    </w:p>
  </w:comment>
  <w:comment w:id="70" w:author="Jo House" w:date="2019-05-21T15:25:00Z" w:initials="JH">
    <w:p w14:paraId="1466C059" w14:textId="77777777" w:rsidR="004525FB" w:rsidRDefault="004525FB" w:rsidP="00C9441C">
      <w:pPr>
        <w:pStyle w:val="CommentText"/>
      </w:pPr>
      <w:r>
        <w:rPr>
          <w:rStyle w:val="CommentReference"/>
        </w:rPr>
        <w:annotationRef/>
      </w:r>
      <w:r>
        <w:t xml:space="preserve">And of net zero carbon commitments are there even </w:t>
      </w:r>
      <w:proofErr w:type="spellStart"/>
      <w:r>
        <w:t>mopre</w:t>
      </w:r>
      <w:proofErr w:type="spellEnd"/>
      <w:r>
        <w:t xml:space="preserve"> companies that will include forest expansion for CO2 removal?</w:t>
      </w:r>
    </w:p>
    <w:p w14:paraId="44EDC52A" w14:textId="77777777" w:rsidR="004525FB" w:rsidRDefault="004525FB" w:rsidP="00C9441C">
      <w:pPr>
        <w:pStyle w:val="CommentText"/>
      </w:pPr>
    </w:p>
  </w:comment>
  <w:comment w:id="71" w:author="Ingrid Schulte" w:date="2019-05-20T12:08:00Z" w:initials="IS">
    <w:p w14:paraId="70B1A3E3" w14:textId="77777777" w:rsidR="004525FB" w:rsidRDefault="004525FB" w:rsidP="00C9441C">
      <w:pPr>
        <w:pStyle w:val="CommentText"/>
      </w:pPr>
      <w:r>
        <w:rPr>
          <w:rStyle w:val="CommentReference"/>
        </w:rPr>
        <w:annotationRef/>
      </w:r>
      <w:r w:rsidRPr="00957EA4">
        <w:rPr>
          <w:highlight w:val="cyan"/>
        </w:rPr>
        <w:t>To working group: the 18 companies we looked at are listed below. Should any others be added to our analysis?</w:t>
      </w:r>
    </w:p>
    <w:p w14:paraId="69E92E2E" w14:textId="77777777" w:rsidR="004525FB" w:rsidRDefault="004525FB" w:rsidP="00C9441C">
      <w:pPr>
        <w:pStyle w:val="CommentText"/>
      </w:pPr>
    </w:p>
    <w:p w14:paraId="319D7826" w14:textId="77777777" w:rsidR="004525FB" w:rsidRDefault="004525FB" w:rsidP="00C9441C">
      <w:pPr>
        <w:pStyle w:val="CommentText"/>
      </w:pPr>
      <w:r>
        <w:t>Coca-Cola</w:t>
      </w:r>
    </w:p>
    <w:p w14:paraId="011710B1" w14:textId="77777777" w:rsidR="004525FB" w:rsidRDefault="004525FB" w:rsidP="00C9441C">
      <w:pPr>
        <w:pStyle w:val="CommentText"/>
      </w:pPr>
      <w:r>
        <w:t>International Paper</w:t>
      </w:r>
    </w:p>
    <w:p w14:paraId="6CE80355" w14:textId="77777777" w:rsidR="004525FB" w:rsidRDefault="004525FB" w:rsidP="00C9441C">
      <w:pPr>
        <w:pStyle w:val="CommentText"/>
      </w:pPr>
      <w:r>
        <w:t>Kimberly Clark</w:t>
      </w:r>
    </w:p>
    <w:p w14:paraId="1BD4B417" w14:textId="77777777" w:rsidR="004525FB" w:rsidRDefault="004525FB" w:rsidP="00C9441C">
      <w:pPr>
        <w:pStyle w:val="CommentText"/>
      </w:pPr>
      <w:r>
        <w:t>H&amp;M</w:t>
      </w:r>
    </w:p>
    <w:p w14:paraId="4A0D9E10" w14:textId="77777777" w:rsidR="004525FB" w:rsidRDefault="004525FB" w:rsidP="00C9441C">
      <w:pPr>
        <w:pStyle w:val="CommentText"/>
      </w:pPr>
      <w:r>
        <w:t>Procter &amp; Gamble</w:t>
      </w:r>
    </w:p>
    <w:p w14:paraId="07759F23" w14:textId="77777777" w:rsidR="004525FB" w:rsidRDefault="004525FB" w:rsidP="00C9441C">
      <w:pPr>
        <w:pStyle w:val="CommentText"/>
      </w:pPr>
      <w:r>
        <w:t>Natura – The Body Shop</w:t>
      </w:r>
    </w:p>
    <w:p w14:paraId="4666B497" w14:textId="77777777" w:rsidR="004525FB" w:rsidRDefault="004525FB" w:rsidP="00C9441C">
      <w:pPr>
        <w:pStyle w:val="CommentText"/>
      </w:pPr>
      <w:r>
        <w:t>Olam</w:t>
      </w:r>
    </w:p>
    <w:p w14:paraId="6D2AEB81" w14:textId="77777777" w:rsidR="004525FB" w:rsidRDefault="004525FB" w:rsidP="00C9441C">
      <w:pPr>
        <w:pStyle w:val="CommentText"/>
      </w:pPr>
      <w:r>
        <w:t xml:space="preserve">Kingfisher </w:t>
      </w:r>
    </w:p>
    <w:p w14:paraId="2299AE39" w14:textId="77777777" w:rsidR="004525FB" w:rsidRDefault="004525FB" w:rsidP="00C9441C">
      <w:pPr>
        <w:pStyle w:val="CommentText"/>
      </w:pPr>
      <w:r>
        <w:t>Taylor Guitars</w:t>
      </w:r>
    </w:p>
    <w:p w14:paraId="7CBD8C02" w14:textId="77777777" w:rsidR="004525FB" w:rsidRDefault="004525FB" w:rsidP="00C9441C">
      <w:pPr>
        <w:pStyle w:val="CommentText"/>
      </w:pPr>
      <w:r>
        <w:t>Marks &amp; Spencer</w:t>
      </w:r>
    </w:p>
    <w:p w14:paraId="0EB117A0" w14:textId="77777777" w:rsidR="004525FB" w:rsidRDefault="004525FB" w:rsidP="00C9441C">
      <w:pPr>
        <w:pStyle w:val="CommentText"/>
      </w:pPr>
      <w:r>
        <w:t>IKEA</w:t>
      </w:r>
      <w:r>
        <w:br/>
        <w:t>3M</w:t>
      </w:r>
    </w:p>
    <w:p w14:paraId="3AE40202" w14:textId="77777777" w:rsidR="004525FB" w:rsidRPr="00D93A36" w:rsidRDefault="004525FB" w:rsidP="00C9441C">
      <w:pPr>
        <w:pStyle w:val="CommentText"/>
        <w:rPr>
          <w:lang w:val="fr-FR"/>
        </w:rPr>
      </w:pPr>
      <w:r w:rsidRPr="00D93A36">
        <w:rPr>
          <w:lang w:val="fr-FR"/>
        </w:rPr>
        <w:t>Apple</w:t>
      </w:r>
    </w:p>
    <w:p w14:paraId="582DD8FF" w14:textId="77777777" w:rsidR="004525FB" w:rsidRPr="00D93A36" w:rsidRDefault="004525FB" w:rsidP="00C9441C">
      <w:pPr>
        <w:pStyle w:val="CommentText"/>
        <w:rPr>
          <w:lang w:val="fr-FR"/>
        </w:rPr>
      </w:pPr>
      <w:r w:rsidRPr="00D93A36">
        <w:rPr>
          <w:lang w:val="fr-FR"/>
        </w:rPr>
        <w:t>Komatsu</w:t>
      </w:r>
    </w:p>
    <w:p w14:paraId="71EA9968" w14:textId="77777777" w:rsidR="004525FB" w:rsidRPr="00D93A36" w:rsidRDefault="004525FB" w:rsidP="00C9441C">
      <w:pPr>
        <w:pStyle w:val="CommentText"/>
        <w:rPr>
          <w:lang w:val="fr-FR"/>
        </w:rPr>
      </w:pPr>
      <w:proofErr w:type="spellStart"/>
      <w:r w:rsidRPr="00D93A36">
        <w:rPr>
          <w:lang w:val="fr-FR"/>
        </w:rPr>
        <w:t>Travelers</w:t>
      </w:r>
      <w:proofErr w:type="spellEnd"/>
      <w:r w:rsidRPr="00D93A36">
        <w:rPr>
          <w:lang w:val="fr-FR"/>
        </w:rPr>
        <w:t xml:space="preserve"> </w:t>
      </w:r>
      <w:proofErr w:type="spellStart"/>
      <w:r w:rsidRPr="00D93A36">
        <w:rPr>
          <w:lang w:val="fr-FR"/>
        </w:rPr>
        <w:t>Companies</w:t>
      </w:r>
      <w:proofErr w:type="spellEnd"/>
      <w:r w:rsidRPr="00D93A36">
        <w:rPr>
          <w:lang w:val="fr-FR"/>
        </w:rPr>
        <w:t>, Inc.</w:t>
      </w:r>
    </w:p>
    <w:p w14:paraId="500C24C4" w14:textId="77777777" w:rsidR="004525FB" w:rsidRPr="00633DDE" w:rsidRDefault="004525FB" w:rsidP="00C9441C">
      <w:pPr>
        <w:pStyle w:val="CommentText"/>
        <w:rPr>
          <w:lang w:val="fr-FR"/>
        </w:rPr>
      </w:pPr>
      <w:r w:rsidRPr="00D93A36">
        <w:rPr>
          <w:lang w:val="fr-FR"/>
        </w:rPr>
        <w:t>Michelin</w:t>
      </w:r>
    </w:p>
  </w:comment>
  <w:comment w:id="72" w:author="Jo House" w:date="2019-05-21T16:08:00Z" w:initials="JH">
    <w:p w14:paraId="7CEB41F3" w14:textId="77777777" w:rsidR="004525FB" w:rsidRDefault="004525FB" w:rsidP="00C9441C">
      <w:pPr>
        <w:pStyle w:val="CommentText"/>
      </w:pPr>
      <w:r>
        <w:rPr>
          <w:rStyle w:val="CommentReference"/>
        </w:rPr>
        <w:annotationRef/>
      </w:r>
      <w:r>
        <w:t xml:space="preserve">Unilever has pledge of zero net </w:t>
      </w:r>
      <w:proofErr w:type="gramStart"/>
      <w:r>
        <w:t>deforestation,,</w:t>
      </w:r>
      <w:proofErr w:type="gramEnd"/>
      <w:r>
        <w:t xml:space="preserve"> nut I think the main focus is </w:t>
      </w:r>
      <w:proofErr w:type="spellStart"/>
      <w:r>
        <w:t>avoidind</w:t>
      </w:r>
      <w:proofErr w:type="spellEnd"/>
      <w:r>
        <w:t xml:space="preserve"> deforestation not forest restoration.  </w:t>
      </w:r>
      <w:r w:rsidRPr="00267FA5">
        <w:t>https://www.unilever.com/sustainable-living/reducing-environmental-impact/greenhouse-gases/protecting-our-forests/</w:t>
      </w:r>
    </w:p>
  </w:comment>
  <w:comment w:id="73" w:author="Alan Kroeger" w:date="2019-06-10T17:59:00Z" w:initials="AK">
    <w:p w14:paraId="684E03CE" w14:textId="77777777" w:rsidR="004525FB" w:rsidRDefault="004525FB" w:rsidP="00C9441C">
      <w:pPr>
        <w:pStyle w:val="CommentText"/>
      </w:pPr>
      <w:r>
        <w:rPr>
          <w:rStyle w:val="CommentReference"/>
        </w:rPr>
        <w:annotationRef/>
      </w:r>
      <w:r>
        <w:t>You could include most if not all CFI companies since most of their commitments (action plans) include agroforestry and some include reforestation</w:t>
      </w:r>
    </w:p>
  </w:comment>
  <w:comment w:id="74" w:author="Ingrid Schulte" w:date="2019-06-07T12:23:00Z" w:initials="IS">
    <w:p w14:paraId="48879E88" w14:textId="4CC1955A" w:rsidR="004525FB" w:rsidRDefault="004525FB" w:rsidP="00C9441C">
      <w:pPr>
        <w:pStyle w:val="CommentText"/>
      </w:pPr>
      <w:r>
        <w:rPr>
          <w:rStyle w:val="CommentReference"/>
        </w:rPr>
        <w:annotationRef/>
      </w:r>
      <w:r>
        <w:t>This text still needs to be edited and cut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F521AD" w15:done="0"/>
  <w15:commentEx w15:paraId="7F0ACFA4" w15:done="0"/>
  <w15:commentEx w15:paraId="5CCCB000" w15:paraIdParent="7F0ACFA4" w15:done="0"/>
  <w15:commentEx w15:paraId="5BF889C1" w15:paraIdParent="7F0ACFA4" w15:done="0"/>
  <w15:commentEx w15:paraId="1A0C3FF9" w15:done="0"/>
  <w15:commentEx w15:paraId="62FF05BA" w15:paraIdParent="1A0C3FF9" w15:done="0"/>
  <w15:commentEx w15:paraId="6C8B9B57" w15:paraIdParent="1A0C3FF9" w15:done="0"/>
  <w15:commentEx w15:paraId="64E02CAC" w15:done="0"/>
  <w15:commentEx w15:paraId="071EA4A5" w15:paraIdParent="64E02CAC" w15:done="0"/>
  <w15:commentEx w15:paraId="3D9EFF78" w15:paraIdParent="64E02CAC" w15:done="0"/>
  <w15:commentEx w15:paraId="17BB7AE8" w15:paraIdParent="64E02CAC" w15:done="0"/>
  <w15:commentEx w15:paraId="60AF6094" w15:done="0"/>
  <w15:commentEx w15:paraId="0CF28728" w15:done="0"/>
  <w15:commentEx w15:paraId="2FBE2B2F" w15:done="0"/>
  <w15:commentEx w15:paraId="59B2700F" w15:done="0"/>
  <w15:commentEx w15:paraId="38E757AC" w15:done="0"/>
  <w15:commentEx w15:paraId="1E1B3256" w15:done="0"/>
  <w15:commentEx w15:paraId="44EDC52A" w15:done="0"/>
  <w15:commentEx w15:paraId="500C24C4" w15:done="0"/>
  <w15:commentEx w15:paraId="7CEB41F3" w15:paraIdParent="500C24C4" w15:done="0"/>
  <w15:commentEx w15:paraId="684E03CE" w15:done="0"/>
  <w15:commentEx w15:paraId="48879E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F521AD" w16cid:durableId="20AB56AE"/>
  <w16cid:commentId w16cid:paraId="7F0ACFA4" w16cid:durableId="20AB3950"/>
  <w16cid:commentId w16cid:paraId="5CCCB000" w16cid:durableId="20AB3951"/>
  <w16cid:commentId w16cid:paraId="5BF889C1" w16cid:durableId="20AB3952"/>
  <w16cid:commentId w16cid:paraId="1A0C3FF9" w16cid:durableId="20AB3953"/>
  <w16cid:commentId w16cid:paraId="62FF05BA" w16cid:durableId="20AB3954"/>
  <w16cid:commentId w16cid:paraId="6C8B9B57" w16cid:durableId="20AB3955"/>
  <w16cid:commentId w16cid:paraId="64E02CAC" w16cid:durableId="20AB395C"/>
  <w16cid:commentId w16cid:paraId="071EA4A5" w16cid:durableId="20AB395D"/>
  <w16cid:commentId w16cid:paraId="3D9EFF78" w16cid:durableId="20AB395E"/>
  <w16cid:commentId w16cid:paraId="17BB7AE8" w16cid:durableId="20AB395F"/>
  <w16cid:commentId w16cid:paraId="60AF6094" w16cid:durableId="20AB5800"/>
  <w16cid:commentId w16cid:paraId="0CF28728" w16cid:durableId="20AB44B9"/>
  <w16cid:commentId w16cid:paraId="2FBE2B2F" w16cid:durableId="20AB3960"/>
  <w16cid:commentId w16cid:paraId="59B2700F" w16cid:durableId="20AB3961"/>
  <w16cid:commentId w16cid:paraId="38E757AC" w16cid:durableId="20AB3962"/>
  <w16cid:commentId w16cid:paraId="1E1B3256" w16cid:durableId="20AB3963"/>
  <w16cid:commentId w16cid:paraId="44EDC52A" w16cid:durableId="20AB3964"/>
  <w16cid:commentId w16cid:paraId="500C24C4" w16cid:durableId="20AB3965"/>
  <w16cid:commentId w16cid:paraId="7CEB41F3" w16cid:durableId="20AB3966"/>
  <w16cid:commentId w16cid:paraId="684E03CE" w16cid:durableId="20AB3967"/>
  <w16cid:commentId w16cid:paraId="48879E88" w16cid:durableId="20AB39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76299" w14:textId="77777777" w:rsidR="00BC350A" w:rsidRDefault="00BC350A" w:rsidP="00AC470C">
      <w:r>
        <w:separator/>
      </w:r>
    </w:p>
  </w:endnote>
  <w:endnote w:type="continuationSeparator" w:id="0">
    <w:p w14:paraId="0D623390" w14:textId="77777777" w:rsidR="00BC350A" w:rsidRDefault="00BC350A" w:rsidP="00AC470C">
      <w:r>
        <w:continuationSeparator/>
      </w:r>
    </w:p>
  </w:endnote>
  <w:endnote w:type="continuationNotice" w:id="1">
    <w:p w14:paraId="1E2E92EF" w14:textId="77777777" w:rsidR="00BC350A" w:rsidRDefault="00BC35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Neue">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C48C1" w14:textId="77777777" w:rsidR="004525FB" w:rsidRDefault="004525FB" w:rsidP="00754C4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60105225" w14:textId="77777777" w:rsidR="004525FB" w:rsidRDefault="004525FB" w:rsidP="00995E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2ACB0" w14:textId="77777777" w:rsidR="004525FB" w:rsidRPr="00D573AD" w:rsidRDefault="004525FB" w:rsidP="00D573AD">
    <w:pPr>
      <w:pStyle w:val="Footer"/>
      <w:framePr w:wrap="none" w:vAnchor="text" w:hAnchor="page" w:x="10702" w:y="-56"/>
      <w:jc w:val="center"/>
      <w:rPr>
        <w:rStyle w:val="PageNumber"/>
        <w:rFonts w:ascii="Calibri" w:hAnsi="Calibri"/>
      </w:rPr>
    </w:pPr>
    <w:r w:rsidRPr="00D573AD">
      <w:rPr>
        <w:rStyle w:val="PageNumber"/>
        <w:rFonts w:ascii="Calibri" w:hAnsi="Calibri"/>
      </w:rPr>
      <w:fldChar w:fldCharType="begin"/>
    </w:r>
    <w:r w:rsidRPr="00D573AD">
      <w:rPr>
        <w:rStyle w:val="PageNumber"/>
        <w:rFonts w:ascii="Calibri" w:hAnsi="Calibri"/>
      </w:rPr>
      <w:instrText xml:space="preserve">PAGE  </w:instrText>
    </w:r>
    <w:r w:rsidRPr="00D573AD">
      <w:rPr>
        <w:rStyle w:val="PageNumber"/>
        <w:rFonts w:ascii="Calibri" w:hAnsi="Calibri"/>
      </w:rPr>
      <w:fldChar w:fldCharType="separate"/>
    </w:r>
    <w:r>
      <w:rPr>
        <w:rStyle w:val="PageNumber"/>
        <w:rFonts w:ascii="Calibri" w:hAnsi="Calibri"/>
        <w:noProof/>
      </w:rPr>
      <w:t>11</w:t>
    </w:r>
    <w:r w:rsidRPr="00D573AD">
      <w:rPr>
        <w:rStyle w:val="PageNumber"/>
        <w:rFonts w:ascii="Calibri" w:hAnsi="Calibri"/>
      </w:rPr>
      <w:fldChar w:fldCharType="end"/>
    </w:r>
  </w:p>
  <w:p w14:paraId="50AA7761" w14:textId="77777777" w:rsidR="004525FB" w:rsidRDefault="004525FB" w:rsidP="00995E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24A4B" w14:textId="77777777" w:rsidR="00BC350A" w:rsidRDefault="00BC350A" w:rsidP="00AC470C">
      <w:r>
        <w:separator/>
      </w:r>
    </w:p>
  </w:footnote>
  <w:footnote w:type="continuationSeparator" w:id="0">
    <w:p w14:paraId="277ACC8C" w14:textId="77777777" w:rsidR="00BC350A" w:rsidRDefault="00BC350A" w:rsidP="00AC470C">
      <w:r>
        <w:continuationSeparator/>
      </w:r>
    </w:p>
  </w:footnote>
  <w:footnote w:type="continuationNotice" w:id="1">
    <w:p w14:paraId="55EA6BFA" w14:textId="77777777" w:rsidR="00BC350A" w:rsidRDefault="00BC350A"/>
  </w:footnote>
  <w:footnote w:id="2">
    <w:p w14:paraId="0E66E7BB"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Convention on Biological Diversity. (2019, June 10). Retrieved from: </w:t>
      </w:r>
      <w:hyperlink r:id="rId1" w:history="1">
        <w:r w:rsidRPr="00994177">
          <w:rPr>
            <w:rStyle w:val="Hyperlink"/>
            <w:rFonts w:ascii="Arial" w:hAnsi="Arial" w:cs="Arial"/>
            <w:sz w:val="16"/>
            <w:szCs w:val="16"/>
          </w:rPr>
          <w:t>https://www.cbd.int/reports/</w:t>
        </w:r>
      </w:hyperlink>
    </w:p>
  </w:footnote>
  <w:footnote w:id="3">
    <w:p w14:paraId="1CD4B56C"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proofErr w:type="spellStart"/>
      <w:r w:rsidRPr="00994177">
        <w:rPr>
          <w:rFonts w:ascii="Arial" w:hAnsi="Arial" w:cs="Arial"/>
          <w:sz w:val="16"/>
          <w:szCs w:val="16"/>
          <w:lang w:val="en-US"/>
        </w:rPr>
        <w:t>Santurf</w:t>
      </w:r>
      <w:proofErr w:type="spellEnd"/>
      <w:r w:rsidRPr="00994177">
        <w:rPr>
          <w:rFonts w:ascii="Arial" w:hAnsi="Arial" w:cs="Arial"/>
          <w:sz w:val="16"/>
          <w:szCs w:val="16"/>
          <w:lang w:val="en-US"/>
        </w:rPr>
        <w:t>, Lamb and Madsen (eds). 2012. Forest Landscape Restoration Integrating Natural and Social Sciences</w:t>
      </w:r>
    </w:p>
  </w:footnote>
  <w:footnote w:id="4">
    <w:p w14:paraId="2740A476"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Ibid.</w:t>
      </w:r>
    </w:p>
  </w:footnote>
  <w:footnote w:id="5">
    <w:p w14:paraId="75F20D7E"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Yale University (n.d.). Global Forest Atlas, Forest Restoration &amp; Reforestation. </w:t>
      </w:r>
      <w:hyperlink r:id="rId2" w:history="1">
        <w:r w:rsidRPr="00994177">
          <w:rPr>
            <w:rStyle w:val="Hyperlink"/>
            <w:rFonts w:ascii="Arial" w:hAnsi="Arial" w:cs="Arial"/>
            <w:sz w:val="16"/>
            <w:szCs w:val="16"/>
          </w:rPr>
          <w:t>https://globalforestatlas.yale.edu/conservation/forest-restoration-reforestation</w:t>
        </w:r>
      </w:hyperlink>
      <w:r w:rsidRPr="00994177">
        <w:rPr>
          <w:rFonts w:ascii="Arial" w:hAnsi="Arial" w:cs="Arial"/>
          <w:sz w:val="16"/>
          <w:szCs w:val="16"/>
        </w:rPr>
        <w:t xml:space="preserve"> (accessed 6/7/2019)</w:t>
      </w:r>
    </w:p>
  </w:footnote>
  <w:footnote w:id="6">
    <w:p w14:paraId="61FC97AD" w14:textId="77777777" w:rsidR="004525FB" w:rsidRPr="00994177" w:rsidRDefault="004525FB" w:rsidP="001073D7">
      <w:pPr>
        <w:rPr>
          <w:rFonts w:ascii="Arial" w:eastAsia="Times New Roman" w:hAnsi="Arial" w:cs="Arial"/>
          <w:sz w:val="16"/>
          <w:szCs w:val="16"/>
          <w:lang w:val="en-US" w:eastAsia="en-US"/>
        </w:rPr>
      </w:pPr>
      <w:r w:rsidRPr="00994177">
        <w:rPr>
          <w:rStyle w:val="FootnoteReference"/>
          <w:rFonts w:ascii="Arial" w:hAnsi="Arial" w:cs="Arial"/>
          <w:sz w:val="16"/>
          <w:szCs w:val="16"/>
        </w:rPr>
        <w:footnoteRef/>
      </w:r>
      <w:r w:rsidRPr="00994177">
        <w:rPr>
          <w:rFonts w:ascii="Arial" w:eastAsia="Times New Roman" w:hAnsi="Arial" w:cs="Arial"/>
          <w:sz w:val="16"/>
          <w:szCs w:val="16"/>
        </w:rPr>
        <w:t xml:space="preserve"> </w:t>
      </w:r>
      <w:proofErr w:type="spellStart"/>
      <w:r w:rsidRPr="00994177">
        <w:rPr>
          <w:rFonts w:ascii="Arial" w:eastAsia="Times New Roman" w:hAnsi="Arial" w:cs="Arial"/>
          <w:sz w:val="16"/>
          <w:szCs w:val="16"/>
        </w:rPr>
        <w:t>Stanturf</w:t>
      </w:r>
      <w:proofErr w:type="spellEnd"/>
      <w:r w:rsidRPr="00994177">
        <w:rPr>
          <w:rFonts w:ascii="Arial" w:eastAsia="Times New Roman" w:hAnsi="Arial" w:cs="Arial"/>
          <w:sz w:val="16"/>
          <w:szCs w:val="16"/>
        </w:rPr>
        <w:t xml:space="preserve">, John; </w:t>
      </w:r>
      <w:proofErr w:type="spellStart"/>
      <w:r w:rsidRPr="00994177">
        <w:rPr>
          <w:rFonts w:ascii="Arial" w:eastAsia="Times New Roman" w:hAnsi="Arial" w:cs="Arial"/>
          <w:sz w:val="16"/>
          <w:szCs w:val="16"/>
        </w:rPr>
        <w:t>Mansourian</w:t>
      </w:r>
      <w:proofErr w:type="spellEnd"/>
      <w:r w:rsidRPr="00994177">
        <w:rPr>
          <w:rFonts w:ascii="Arial" w:eastAsia="Times New Roman" w:hAnsi="Arial" w:cs="Arial"/>
          <w:sz w:val="16"/>
          <w:szCs w:val="16"/>
        </w:rPr>
        <w:t xml:space="preserve">, Stephanie; </w:t>
      </w:r>
      <w:proofErr w:type="spellStart"/>
      <w:r w:rsidRPr="00994177">
        <w:rPr>
          <w:rFonts w:ascii="Arial" w:eastAsia="Times New Roman" w:hAnsi="Arial" w:cs="Arial"/>
          <w:sz w:val="16"/>
          <w:szCs w:val="16"/>
        </w:rPr>
        <w:t>Kleine</w:t>
      </w:r>
      <w:proofErr w:type="spellEnd"/>
      <w:r w:rsidRPr="00994177">
        <w:rPr>
          <w:rFonts w:ascii="Arial" w:eastAsia="Times New Roman" w:hAnsi="Arial" w:cs="Arial"/>
          <w:sz w:val="16"/>
          <w:szCs w:val="16"/>
        </w:rPr>
        <w:t xml:space="preserve">, Michael; eds. 2017. Implementing Forest Landscape Restoration, A </w:t>
      </w:r>
      <w:proofErr w:type="gramStart"/>
      <w:r w:rsidRPr="00994177">
        <w:rPr>
          <w:rFonts w:ascii="Arial" w:eastAsia="Times New Roman" w:hAnsi="Arial" w:cs="Arial"/>
          <w:sz w:val="16"/>
          <w:szCs w:val="16"/>
        </w:rPr>
        <w:t>Practitioner‘</w:t>
      </w:r>
      <w:proofErr w:type="gramEnd"/>
      <w:r w:rsidRPr="00994177">
        <w:rPr>
          <w:rFonts w:ascii="Arial" w:eastAsia="Times New Roman" w:hAnsi="Arial" w:cs="Arial"/>
          <w:sz w:val="16"/>
          <w:szCs w:val="16"/>
        </w:rPr>
        <w:t xml:space="preserve">s Guide. International Union of Forest Research Organizations, Special Programme for Development of Capacities (IUFRO-SPDC). Vienna, Austria. </w:t>
      </w:r>
    </w:p>
  </w:footnote>
  <w:footnote w:id="7">
    <w:p w14:paraId="3253C042"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highlight w:val="yellow"/>
        </w:rPr>
        <w:footnoteRef/>
      </w:r>
      <w:r w:rsidRPr="00994177">
        <w:rPr>
          <w:rFonts w:ascii="Arial" w:hAnsi="Arial" w:cs="Arial"/>
          <w:sz w:val="16"/>
          <w:szCs w:val="16"/>
          <w:highlight w:val="yellow"/>
        </w:rPr>
        <w:t xml:space="preserve"> To be added – summary of Principles of FLR</w:t>
      </w:r>
    </w:p>
  </w:footnote>
  <w:footnote w:id="8">
    <w:p w14:paraId="520379D8"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Robin L. </w:t>
      </w:r>
      <w:proofErr w:type="spellStart"/>
      <w:r w:rsidRPr="00994177">
        <w:rPr>
          <w:rFonts w:ascii="Arial" w:hAnsi="Arial" w:cs="Arial"/>
          <w:sz w:val="16"/>
          <w:szCs w:val="16"/>
        </w:rPr>
        <w:t>Chazdon</w:t>
      </w:r>
      <w:proofErr w:type="spellEnd"/>
      <w:r w:rsidRPr="00994177">
        <w:rPr>
          <w:rFonts w:ascii="Arial" w:hAnsi="Arial" w:cs="Arial"/>
          <w:sz w:val="16"/>
          <w:szCs w:val="16"/>
        </w:rPr>
        <w:t xml:space="preserve">, et al. (2008). Beyond Deforestation: Restoring Forests and Ecosystem Services on Degraded Lands. Science 320, 1458. </w:t>
      </w:r>
      <w:hyperlink r:id="rId3" w:history="1">
        <w:r w:rsidRPr="00994177">
          <w:rPr>
            <w:rStyle w:val="Hyperlink"/>
            <w:rFonts w:ascii="Arial" w:hAnsi="Arial" w:cs="Arial"/>
            <w:sz w:val="16"/>
            <w:szCs w:val="16"/>
          </w:rPr>
          <w:t>https://science.sciencemag.org/content/320/5882/1458</w:t>
        </w:r>
      </w:hyperlink>
      <w:r w:rsidRPr="00994177">
        <w:rPr>
          <w:rFonts w:ascii="Arial" w:hAnsi="Arial" w:cs="Arial"/>
          <w:sz w:val="16"/>
          <w:szCs w:val="16"/>
        </w:rPr>
        <w:t xml:space="preserve"> </w:t>
      </w:r>
    </w:p>
  </w:footnote>
  <w:footnote w:id="9">
    <w:p w14:paraId="6A663373"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IUCN (2018). Bonn Challenge Barometer – Progress Tracking Protocol. </w:t>
      </w:r>
      <w:hyperlink r:id="rId4" w:history="1">
        <w:r w:rsidRPr="00994177">
          <w:rPr>
            <w:rStyle w:val="Hyperlink"/>
            <w:rFonts w:ascii="Arial" w:hAnsi="Arial" w:cs="Arial"/>
            <w:sz w:val="16"/>
            <w:szCs w:val="16"/>
          </w:rPr>
          <w:t>https://infoflr.org/bonn-challenge-barometer</w:t>
        </w:r>
      </w:hyperlink>
      <w:r w:rsidRPr="00994177">
        <w:rPr>
          <w:rFonts w:ascii="Arial" w:hAnsi="Arial" w:cs="Arial"/>
          <w:sz w:val="16"/>
          <w:szCs w:val="16"/>
        </w:rPr>
        <w:t xml:space="preserve"> </w:t>
      </w:r>
    </w:p>
  </w:footnote>
  <w:footnote w:id="10">
    <w:p w14:paraId="6DD0B6C4"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UNFCCC. (2002). Marrakesh Accords. Retrieved from: https://unfccc.int/resource/docs/cop7/13a01.pdf</w:t>
      </w:r>
    </w:p>
  </w:footnote>
  <w:footnote w:id="11">
    <w:p w14:paraId="7B005DEF" w14:textId="77777777" w:rsidR="004525FB" w:rsidRPr="00994177" w:rsidRDefault="004525FB" w:rsidP="001073D7">
      <w:pPr>
        <w:pStyle w:val="FootnoteText"/>
        <w:rPr>
          <w:rFonts w:ascii="Arial" w:hAnsi="Arial" w:cs="Arial"/>
          <w:sz w:val="16"/>
          <w:szCs w:val="16"/>
          <w:highlight w:val="yellow"/>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The Global Partnership on Forest and Landscape </w:t>
      </w:r>
      <w:proofErr w:type="spellStart"/>
      <w:r w:rsidRPr="00994177">
        <w:rPr>
          <w:rFonts w:ascii="Arial" w:hAnsi="Arial" w:cs="Arial"/>
          <w:sz w:val="16"/>
          <w:szCs w:val="16"/>
          <w:lang w:val="en-US"/>
        </w:rPr>
        <w:t>Restoratation</w:t>
      </w:r>
      <w:proofErr w:type="spellEnd"/>
      <w:r w:rsidRPr="00994177">
        <w:rPr>
          <w:rFonts w:ascii="Arial" w:hAnsi="Arial" w:cs="Arial"/>
          <w:sz w:val="16"/>
          <w:szCs w:val="16"/>
          <w:lang w:val="en-US"/>
        </w:rPr>
        <w:t>/ Bonn Challenge</w:t>
      </w:r>
    </w:p>
  </w:footnote>
  <w:footnote w:id="12">
    <w:p w14:paraId="582086D8" w14:textId="77777777" w:rsidR="004525FB" w:rsidRPr="00994177" w:rsidRDefault="004525FB" w:rsidP="001073D7">
      <w:pPr>
        <w:pStyle w:val="FootnoteText"/>
        <w:rPr>
          <w:rFonts w:ascii="Arial" w:hAnsi="Arial" w:cs="Arial"/>
          <w:sz w:val="16"/>
          <w:szCs w:val="16"/>
          <w:highlight w:val="yellow"/>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The Global Partnership on Forest and Landscape </w:t>
      </w:r>
      <w:proofErr w:type="spellStart"/>
      <w:r w:rsidRPr="00994177">
        <w:rPr>
          <w:rFonts w:ascii="Arial" w:hAnsi="Arial" w:cs="Arial"/>
          <w:sz w:val="16"/>
          <w:szCs w:val="16"/>
          <w:lang w:val="en-US"/>
        </w:rPr>
        <w:t>Restoratation</w:t>
      </w:r>
      <w:proofErr w:type="spellEnd"/>
      <w:r w:rsidRPr="00994177">
        <w:rPr>
          <w:rFonts w:ascii="Arial" w:hAnsi="Arial" w:cs="Arial"/>
          <w:sz w:val="16"/>
          <w:szCs w:val="16"/>
          <w:lang w:val="en-US"/>
        </w:rPr>
        <w:t>/ Bonn Challenge</w:t>
      </w:r>
    </w:p>
  </w:footnote>
  <w:footnote w:id="13">
    <w:p w14:paraId="72E1F165"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Cook-Patton et al. 2019 (in review)</w:t>
      </w:r>
    </w:p>
  </w:footnote>
  <w:footnote w:id="14">
    <w:p w14:paraId="60F6A33B"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UNFCCC. (2002). Marrakesh Accords. Retrieved from https://unfccc.int/resource/docs/cop7/13a01.pdf</w:t>
      </w:r>
    </w:p>
  </w:footnote>
  <w:footnote w:id="15">
    <w:p w14:paraId="70E0EBDE" w14:textId="77777777" w:rsidR="004525FB" w:rsidRPr="00994177" w:rsidRDefault="004525FB" w:rsidP="001073D7">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Ibid.</w:t>
      </w:r>
    </w:p>
  </w:footnote>
  <w:footnote w:id="16">
    <w:p w14:paraId="40A8D132" w14:textId="240E9FF9" w:rsidR="004525FB" w:rsidRPr="00B03620" w:rsidRDefault="004525FB" w:rsidP="009E0ED3">
      <w:pPr>
        <w:pStyle w:val="FootnoteText"/>
        <w:rPr>
          <w:rFonts w:ascii="Calibri" w:hAnsi="Calibri" w:cs="Calibri"/>
          <w:color w:val="000000" w:themeColor="text1"/>
          <w:sz w:val="16"/>
          <w:szCs w:val="16"/>
          <w:lang w:val="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Additional methods for literature review: </w:t>
      </w:r>
      <w:r>
        <w:rPr>
          <w:rFonts w:ascii="Calibri" w:hAnsi="Calibri" w:cs="Calibri"/>
          <w:color w:val="000000" w:themeColor="text1"/>
          <w:sz w:val="16"/>
          <w:szCs w:val="16"/>
        </w:rPr>
        <w:t>S</w:t>
      </w:r>
      <w:r w:rsidRPr="00B03620">
        <w:rPr>
          <w:rFonts w:ascii="Calibri" w:hAnsi="Calibri" w:cs="Calibri"/>
          <w:color w:val="000000" w:themeColor="text1"/>
          <w:sz w:val="16"/>
          <w:szCs w:val="16"/>
        </w:rPr>
        <w:t xml:space="preserve">ystematic review of primary literature using the Web of Science (Core Collection; Thomson Reuters, New York, New York, USA) database. We searched peer-reviewed literature in the Web of Science database from 2010 to 2019 using the search terms “monitor* OR progress* OR success* OR status AND forest* OR landscape* OR peatland* OR mangrove* OR agroforest* OR plantation* AND </w:t>
      </w:r>
      <w:proofErr w:type="spellStart"/>
      <w:r w:rsidRPr="00B03620">
        <w:rPr>
          <w:rFonts w:ascii="Calibri" w:hAnsi="Calibri" w:cs="Calibri"/>
          <w:color w:val="000000" w:themeColor="text1"/>
          <w:sz w:val="16"/>
          <w:szCs w:val="16"/>
        </w:rPr>
        <w:t>restor</w:t>
      </w:r>
      <w:proofErr w:type="spellEnd"/>
      <w:r w:rsidRPr="00B03620">
        <w:rPr>
          <w:rFonts w:ascii="Calibri" w:hAnsi="Calibri" w:cs="Calibri"/>
          <w:color w:val="000000" w:themeColor="text1"/>
          <w:sz w:val="16"/>
          <w:szCs w:val="16"/>
        </w:rPr>
        <w:t xml:space="preserve">* OR </w:t>
      </w:r>
      <w:proofErr w:type="spellStart"/>
      <w:r w:rsidRPr="00B03620">
        <w:rPr>
          <w:rFonts w:ascii="Calibri" w:hAnsi="Calibri" w:cs="Calibri"/>
          <w:color w:val="000000" w:themeColor="text1"/>
          <w:sz w:val="16"/>
          <w:szCs w:val="16"/>
        </w:rPr>
        <w:t>regenerat</w:t>
      </w:r>
      <w:proofErr w:type="spellEnd"/>
      <w:r w:rsidRPr="00B03620">
        <w:rPr>
          <w:rFonts w:ascii="Calibri" w:hAnsi="Calibri" w:cs="Calibri"/>
          <w:color w:val="000000" w:themeColor="text1"/>
          <w:sz w:val="16"/>
          <w:szCs w:val="16"/>
        </w:rPr>
        <w:t xml:space="preserve">* OR afforest* OR reforest* AND *forest* AND area* OR hectare* OR </w:t>
      </w:r>
      <w:proofErr w:type="spellStart"/>
      <w:r w:rsidRPr="00B03620">
        <w:rPr>
          <w:rFonts w:ascii="Calibri" w:hAnsi="Calibri" w:cs="Calibri"/>
          <w:color w:val="000000" w:themeColor="text1"/>
          <w:sz w:val="16"/>
          <w:szCs w:val="16"/>
        </w:rPr>
        <w:t>kilom</w:t>
      </w:r>
      <w:proofErr w:type="spellEnd"/>
      <w:r w:rsidRPr="00B03620">
        <w:rPr>
          <w:rFonts w:ascii="Calibri" w:hAnsi="Calibri" w:cs="Calibri"/>
          <w:color w:val="000000" w:themeColor="text1"/>
          <w:sz w:val="16"/>
          <w:szCs w:val="16"/>
        </w:rPr>
        <w:t>*”. These search terms were chosen to target forest cover increase while excluding methods-</w:t>
      </w:r>
      <w:proofErr w:type="spellStart"/>
      <w:r w:rsidRPr="00B03620">
        <w:rPr>
          <w:rFonts w:ascii="Calibri" w:hAnsi="Calibri" w:cs="Calibri"/>
          <w:color w:val="000000" w:themeColor="text1"/>
          <w:sz w:val="16"/>
          <w:szCs w:val="16"/>
        </w:rPr>
        <w:t>centered</w:t>
      </w:r>
      <w:proofErr w:type="spellEnd"/>
      <w:r w:rsidRPr="00B03620">
        <w:rPr>
          <w:rFonts w:ascii="Calibri" w:hAnsi="Calibri" w:cs="Calibri"/>
          <w:color w:val="000000" w:themeColor="text1"/>
          <w:sz w:val="16"/>
          <w:szCs w:val="16"/>
        </w:rPr>
        <w:t xml:space="preserve"> work. These criteria netted an initial 3,654 papers for further consideration.</w:t>
      </w:r>
    </w:p>
  </w:footnote>
  <w:footnote w:id="17">
    <w:p w14:paraId="00F6A085" w14:textId="77777777" w:rsidR="004525FB" w:rsidRPr="00B03620" w:rsidRDefault="004525FB" w:rsidP="009E0ED3">
      <w:pPr>
        <w:spacing w:line="276" w:lineRule="auto"/>
        <w:rPr>
          <w:rFonts w:ascii="Calibri" w:hAnsi="Calibri" w:cs="Calibri"/>
          <w:color w:val="000000" w:themeColor="text1"/>
          <w:sz w:val="16"/>
          <w:szCs w:val="16"/>
          <w:lang w:eastAsia="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r w:rsidRPr="00B03620">
        <w:rPr>
          <w:rFonts w:ascii="Calibri" w:hAnsi="Calibri" w:cs="Calibri"/>
          <w:color w:val="000000" w:themeColor="text1"/>
          <w:sz w:val="16"/>
          <w:szCs w:val="16"/>
          <w:lang w:val="en-US"/>
        </w:rPr>
        <w:t xml:space="preserve">IUCN </w:t>
      </w:r>
      <w:r w:rsidRPr="00B03620">
        <w:rPr>
          <w:rFonts w:ascii="Calibri" w:hAnsi="Calibri" w:cs="Calibri"/>
          <w:color w:val="000000" w:themeColor="text1"/>
          <w:sz w:val="16"/>
          <w:szCs w:val="16"/>
          <w:lang w:eastAsia="en-US"/>
        </w:rPr>
        <w:t>(2019</w:t>
      </w:r>
      <w:r w:rsidRPr="00B03620">
        <w:rPr>
          <w:rFonts w:ascii="Calibri" w:hAnsi="Calibri" w:cs="Calibri"/>
          <w:i/>
          <w:color w:val="000000" w:themeColor="text1"/>
          <w:sz w:val="16"/>
          <w:szCs w:val="16"/>
          <w:lang w:eastAsia="en-US"/>
        </w:rPr>
        <w:t>). The 2</w:t>
      </w:r>
      <w:r w:rsidRPr="00B03620">
        <w:rPr>
          <w:rFonts w:ascii="Calibri" w:hAnsi="Calibri" w:cs="Calibri"/>
          <w:i/>
          <w:color w:val="000000" w:themeColor="text1"/>
          <w:sz w:val="16"/>
          <w:szCs w:val="16"/>
          <w:vertAlign w:val="superscript"/>
          <w:lang w:eastAsia="en-US"/>
        </w:rPr>
        <w:t>nd</w:t>
      </w:r>
      <w:r w:rsidRPr="00B03620">
        <w:rPr>
          <w:rFonts w:ascii="Calibri" w:hAnsi="Calibri" w:cs="Calibri"/>
          <w:i/>
          <w:color w:val="000000" w:themeColor="text1"/>
          <w:sz w:val="16"/>
          <w:szCs w:val="16"/>
          <w:lang w:eastAsia="en-US"/>
        </w:rPr>
        <w:t xml:space="preserve"> Bonn Challenge Progress Report.</w:t>
      </w:r>
      <w:r w:rsidRPr="00B03620">
        <w:rPr>
          <w:rFonts w:ascii="Calibri" w:hAnsi="Calibri" w:cs="Calibri"/>
          <w:color w:val="000000" w:themeColor="text1"/>
          <w:sz w:val="16"/>
          <w:szCs w:val="16"/>
          <w:lang w:eastAsia="en-US"/>
        </w:rPr>
        <w:t xml:space="preserve"> </w:t>
      </w:r>
      <w:r w:rsidRPr="00B03620">
        <w:rPr>
          <w:rFonts w:ascii="Calibri" w:hAnsi="Calibri" w:cs="Calibri"/>
          <w:i/>
          <w:color w:val="000000" w:themeColor="text1"/>
          <w:sz w:val="16"/>
          <w:szCs w:val="16"/>
          <w:lang w:eastAsia="en-US"/>
        </w:rPr>
        <w:t>Application of the Barometer in 19 Bonn Challenge Countries</w:t>
      </w:r>
      <w:r w:rsidRPr="00B03620">
        <w:rPr>
          <w:rFonts w:ascii="Calibri" w:hAnsi="Calibri" w:cs="Calibri"/>
          <w:color w:val="000000" w:themeColor="text1"/>
          <w:sz w:val="16"/>
          <w:szCs w:val="16"/>
          <w:lang w:eastAsia="en-US"/>
        </w:rPr>
        <w:t xml:space="preserve"> </w:t>
      </w:r>
      <w:r w:rsidRPr="00B03620">
        <w:rPr>
          <w:rFonts w:ascii="Calibri" w:hAnsi="Calibri" w:cs="Calibri"/>
          <w:i/>
          <w:color w:val="000000" w:themeColor="text1"/>
          <w:sz w:val="16"/>
          <w:szCs w:val="16"/>
          <w:lang w:eastAsia="en-US"/>
        </w:rPr>
        <w:t>in 2018.</w:t>
      </w:r>
      <w:r w:rsidRPr="00B03620">
        <w:rPr>
          <w:rFonts w:ascii="Calibri" w:hAnsi="Calibri" w:cs="Calibri"/>
          <w:color w:val="000000" w:themeColor="text1"/>
          <w:sz w:val="16"/>
          <w:szCs w:val="16"/>
          <w:lang w:eastAsia="en-US"/>
        </w:rPr>
        <w:annotationRef/>
      </w:r>
      <w:r w:rsidRPr="00B03620">
        <w:rPr>
          <w:rFonts w:ascii="Calibri" w:hAnsi="Calibri" w:cs="Calibri"/>
          <w:color w:val="000000" w:themeColor="text1"/>
          <w:sz w:val="16"/>
          <w:szCs w:val="16"/>
          <w:lang w:eastAsia="en-US"/>
        </w:rPr>
        <w:t xml:space="preserve"> </w:t>
      </w:r>
    </w:p>
  </w:footnote>
  <w:footnote w:id="18">
    <w:p w14:paraId="1078C89D" w14:textId="77777777" w:rsidR="004525FB" w:rsidRPr="00B03620" w:rsidRDefault="004525FB" w:rsidP="009E0ED3">
      <w:pPr>
        <w:pStyle w:val="FootnoteText"/>
        <w:rPr>
          <w:rFonts w:ascii="Calibri" w:hAnsi="Calibri" w:cs="Calibri"/>
          <w:color w:val="000000" w:themeColor="text1"/>
          <w:sz w:val="16"/>
          <w:szCs w:val="16"/>
          <w:lang w:val="en-US"/>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proofErr w:type="spellStart"/>
      <w:r w:rsidRPr="00B03620">
        <w:rPr>
          <w:rFonts w:ascii="Calibri" w:hAnsi="Calibri" w:cs="Calibri"/>
          <w:color w:val="000000" w:themeColor="text1"/>
          <w:sz w:val="16"/>
          <w:szCs w:val="16"/>
          <w:lang w:val="en-US"/>
        </w:rPr>
        <w:t>Romijn</w:t>
      </w:r>
      <w:proofErr w:type="spellEnd"/>
      <w:r w:rsidRPr="00B03620">
        <w:rPr>
          <w:rFonts w:ascii="Calibri" w:hAnsi="Calibri" w:cs="Calibri"/>
          <w:color w:val="000000" w:themeColor="text1"/>
          <w:sz w:val="16"/>
          <w:szCs w:val="16"/>
          <w:lang w:val="en-US"/>
        </w:rPr>
        <w:t xml:space="preserve">, J.E.; </w:t>
      </w:r>
      <w:proofErr w:type="spellStart"/>
      <w:r w:rsidRPr="00B03620">
        <w:rPr>
          <w:rFonts w:ascii="Calibri" w:hAnsi="Calibri" w:cs="Calibri"/>
          <w:color w:val="000000" w:themeColor="text1"/>
          <w:sz w:val="16"/>
          <w:szCs w:val="16"/>
          <w:lang w:val="en-US"/>
        </w:rPr>
        <w:t>Coppus</w:t>
      </w:r>
      <w:proofErr w:type="spellEnd"/>
      <w:r w:rsidRPr="00B03620">
        <w:rPr>
          <w:rFonts w:ascii="Calibri" w:hAnsi="Calibri" w:cs="Calibri"/>
          <w:color w:val="000000" w:themeColor="text1"/>
          <w:sz w:val="16"/>
          <w:szCs w:val="16"/>
          <w:lang w:val="en-US"/>
        </w:rPr>
        <w:t xml:space="preserve">, R., 2019, "Replication Data for: Restoration Database for Latin America and the Caribbean. Comparative Research Project on Landscape Restoration for Emissions Reductions, CIAT/WUR project for USAID", </w:t>
      </w:r>
      <w:hyperlink r:id="rId5" w:history="1">
        <w:r w:rsidRPr="00C60BF4">
          <w:rPr>
            <w:rStyle w:val="Hyperlink"/>
            <w:rFonts w:ascii="Calibri" w:hAnsi="Calibri" w:cs="Calibri"/>
            <w:sz w:val="16"/>
            <w:szCs w:val="16"/>
            <w:lang w:val="en-US"/>
          </w:rPr>
          <w:t>https://doi.org/10.7910/DVN/B9OUOZ</w:t>
        </w:r>
      </w:hyperlink>
      <w:r>
        <w:rPr>
          <w:rFonts w:ascii="Calibri" w:hAnsi="Calibri" w:cs="Calibri"/>
          <w:color w:val="000000" w:themeColor="text1"/>
          <w:sz w:val="16"/>
          <w:szCs w:val="16"/>
          <w:lang w:val="en-US"/>
        </w:rPr>
        <w:t xml:space="preserve"> </w:t>
      </w:r>
    </w:p>
  </w:footnote>
  <w:footnote w:id="19">
    <w:p w14:paraId="04B4EEA8" w14:textId="77777777" w:rsidR="004525FB" w:rsidRPr="00B03620" w:rsidRDefault="004525FB" w:rsidP="009E0ED3">
      <w:pPr>
        <w:spacing w:line="259" w:lineRule="auto"/>
        <w:rPr>
          <w:rFonts w:ascii="Calibri" w:eastAsia="Calibri" w:hAnsi="Calibri" w:cs="Calibri"/>
          <w:color w:val="000000" w:themeColor="text1"/>
          <w:sz w:val="16"/>
          <w:szCs w:val="16"/>
        </w:rPr>
      </w:pPr>
      <w:r w:rsidRPr="00B03620">
        <w:rPr>
          <w:rStyle w:val="FootnoteReference"/>
          <w:rFonts w:ascii="Calibri" w:hAnsi="Calibri" w:cs="Calibri"/>
          <w:color w:val="000000" w:themeColor="text1"/>
          <w:sz w:val="16"/>
          <w:szCs w:val="16"/>
        </w:rPr>
        <w:footnoteRef/>
      </w:r>
      <w:r w:rsidRPr="00B03620">
        <w:rPr>
          <w:rFonts w:ascii="Calibri" w:hAnsi="Calibri" w:cs="Calibri"/>
          <w:color w:val="000000" w:themeColor="text1"/>
          <w:sz w:val="16"/>
          <w:szCs w:val="16"/>
        </w:rPr>
        <w:t xml:space="preserve"> </w:t>
      </w:r>
      <w:r w:rsidRPr="00B03620">
        <w:rPr>
          <w:rFonts w:ascii="Calibri" w:hAnsi="Calibri" w:cs="Calibri"/>
          <w:color w:val="000000" w:themeColor="text1"/>
          <w:sz w:val="16"/>
          <w:szCs w:val="16"/>
          <w:lang w:val="en-US"/>
        </w:rPr>
        <w:t xml:space="preserve">GEF Forest and Landscape Restoration. Website accessed 06/2019: </w:t>
      </w:r>
      <w:hyperlink r:id="rId6" w:history="1">
        <w:r w:rsidRPr="00C60BF4">
          <w:rPr>
            <w:rStyle w:val="Hyperlink"/>
            <w:rFonts w:ascii="Calibri" w:eastAsia="Calibri" w:hAnsi="Calibri" w:cs="Calibri"/>
            <w:sz w:val="16"/>
            <w:szCs w:val="16"/>
          </w:rPr>
          <w:t>https://www.thegef.org/topics/forest-and-landscape-restoration</w:t>
        </w:r>
      </w:hyperlink>
      <w:r>
        <w:rPr>
          <w:rFonts w:ascii="Calibri" w:eastAsia="Calibri" w:hAnsi="Calibri" w:cs="Calibri"/>
          <w:color w:val="000000" w:themeColor="text1"/>
          <w:sz w:val="16"/>
          <w:szCs w:val="16"/>
        </w:rPr>
        <w:t xml:space="preserve"> </w:t>
      </w:r>
    </w:p>
  </w:footnote>
  <w:footnote w:id="20">
    <w:p w14:paraId="03563C1F" w14:textId="30EC46C3" w:rsidR="004525FB" w:rsidRPr="001E565B" w:rsidRDefault="004525FB">
      <w:pPr>
        <w:pStyle w:val="FootnoteText"/>
        <w:rPr>
          <w:lang w:val="en-US"/>
        </w:rPr>
      </w:pPr>
      <w:r w:rsidRPr="00331354">
        <w:rPr>
          <w:rStyle w:val="FootnoteReference"/>
          <w:highlight w:val="yellow"/>
        </w:rPr>
        <w:footnoteRef/>
      </w:r>
      <w:r w:rsidRPr="00331354">
        <w:rPr>
          <w:highlight w:val="yellow"/>
        </w:rPr>
        <w:t xml:space="preserve"> </w:t>
      </w:r>
      <w:proofErr w:type="spellStart"/>
      <w:r w:rsidRPr="001E565B">
        <w:rPr>
          <w:highlight w:val="yellow"/>
          <w:lang w:val="en-US"/>
        </w:rPr>
        <w:t>Bastin</w:t>
      </w:r>
      <w:proofErr w:type="spellEnd"/>
      <w:r w:rsidRPr="001E565B">
        <w:rPr>
          <w:highlight w:val="yellow"/>
          <w:lang w:val="en-US"/>
        </w:rPr>
        <w:t xml:space="preserve"> et al 2017</w:t>
      </w:r>
    </w:p>
  </w:footnote>
  <w:footnote w:id="21">
    <w:p w14:paraId="6AD724F6" w14:textId="193EED68" w:rsidR="004525FB" w:rsidRPr="001E565B" w:rsidRDefault="004525FB">
      <w:pPr>
        <w:pStyle w:val="FootnoteText"/>
        <w:rPr>
          <w:lang w:val="en-US"/>
        </w:rPr>
      </w:pPr>
      <w:r w:rsidRPr="00331354">
        <w:rPr>
          <w:rStyle w:val="FootnoteReference"/>
          <w:highlight w:val="yellow"/>
        </w:rPr>
        <w:footnoteRef/>
      </w:r>
      <w:r w:rsidRPr="00331354">
        <w:rPr>
          <w:highlight w:val="yellow"/>
        </w:rPr>
        <w:t xml:space="preserve"> </w:t>
      </w:r>
      <w:proofErr w:type="spellStart"/>
      <w:r w:rsidRPr="001E565B">
        <w:rPr>
          <w:highlight w:val="yellow"/>
          <w:lang w:val="en-US"/>
        </w:rPr>
        <w:t>Fao</w:t>
      </w:r>
      <w:proofErr w:type="spellEnd"/>
      <w:r w:rsidRPr="001E565B">
        <w:rPr>
          <w:highlight w:val="yellow"/>
          <w:lang w:val="en-US"/>
        </w:rPr>
        <w:t xml:space="preserve"> 2015</w:t>
      </w:r>
    </w:p>
  </w:footnote>
  <w:footnote w:id="22">
    <w:p w14:paraId="0A0D897E" w14:textId="77777777" w:rsidR="004525FB" w:rsidRPr="003D332E" w:rsidRDefault="004525FB" w:rsidP="001E565B">
      <w:pPr>
        <w:rPr>
          <w:sz w:val="20"/>
          <w:szCs w:val="20"/>
        </w:rPr>
      </w:pPr>
      <w:r>
        <w:rPr>
          <w:rStyle w:val="FootnoteReference"/>
        </w:rPr>
        <w:footnoteRef/>
      </w:r>
      <w:r>
        <w:t xml:space="preserve"> </w:t>
      </w:r>
      <w:r w:rsidRPr="003D332E">
        <w:rPr>
          <w:sz w:val="20"/>
          <w:szCs w:val="20"/>
        </w:rPr>
        <w:t>Ideally, the analysis would specifically report progress since the launch of the NYDF in late 2014. However, the lack of data past 2017 was a limiting factor. We determined that the time period for 2015-2017 was too short to provide meaningful results on restoration progress.</w:t>
      </w:r>
    </w:p>
  </w:footnote>
  <w:footnote w:id="23">
    <w:p w14:paraId="5680ED96" w14:textId="509FF565" w:rsidR="004525FB" w:rsidRPr="00994177" w:rsidRDefault="004525FB" w:rsidP="00C9441C">
      <w:pPr>
        <w:rPr>
          <w:rFonts w:ascii="Arial" w:eastAsia="Times New Roman" w:hAnsi="Arial" w:cs="Arial"/>
          <w:sz w:val="16"/>
          <w:szCs w:val="16"/>
          <w:lang w:val="fr-FR" w:eastAsia="en-US"/>
        </w:rPr>
      </w:pPr>
      <w:r w:rsidRPr="005D4746">
        <w:rPr>
          <w:rStyle w:val="FootnoteReference"/>
          <w:rFonts w:ascii="Arial" w:hAnsi="Arial" w:cs="Arial"/>
          <w:sz w:val="16"/>
          <w:szCs w:val="16"/>
        </w:rPr>
        <w:footnoteRef/>
      </w:r>
      <w:r w:rsidRPr="005D4746">
        <w:rPr>
          <w:rFonts w:ascii="Arial" w:hAnsi="Arial" w:cs="Arial"/>
          <w:sz w:val="16"/>
          <w:szCs w:val="16"/>
          <w:lang w:val="fr-FR"/>
        </w:rPr>
        <w:t xml:space="preserve"> </w:t>
      </w:r>
      <w:proofErr w:type="spellStart"/>
      <w:r w:rsidRPr="005D4746">
        <w:rPr>
          <w:rFonts w:ascii="Arial" w:eastAsia="Times New Roman" w:hAnsi="Arial" w:cs="Arial"/>
          <w:sz w:val="16"/>
          <w:szCs w:val="16"/>
        </w:rPr>
        <w:t>Stanturf</w:t>
      </w:r>
      <w:proofErr w:type="spellEnd"/>
      <w:r w:rsidRPr="005D4746">
        <w:rPr>
          <w:rFonts w:ascii="Arial" w:eastAsia="Times New Roman" w:hAnsi="Arial" w:cs="Arial"/>
          <w:sz w:val="16"/>
          <w:szCs w:val="16"/>
        </w:rPr>
        <w:t xml:space="preserve">, John; </w:t>
      </w:r>
      <w:proofErr w:type="spellStart"/>
      <w:r w:rsidRPr="005D4746">
        <w:rPr>
          <w:rFonts w:ascii="Arial" w:eastAsia="Times New Roman" w:hAnsi="Arial" w:cs="Arial"/>
          <w:sz w:val="16"/>
          <w:szCs w:val="16"/>
        </w:rPr>
        <w:t>Mansourian</w:t>
      </w:r>
      <w:proofErr w:type="spellEnd"/>
      <w:r w:rsidRPr="005D4746">
        <w:rPr>
          <w:rFonts w:ascii="Arial" w:eastAsia="Times New Roman" w:hAnsi="Arial" w:cs="Arial"/>
          <w:sz w:val="16"/>
          <w:szCs w:val="16"/>
        </w:rPr>
        <w:t xml:space="preserve">, Stephanie; </w:t>
      </w:r>
      <w:proofErr w:type="spellStart"/>
      <w:r w:rsidRPr="005D4746">
        <w:rPr>
          <w:rFonts w:ascii="Arial" w:eastAsia="Times New Roman" w:hAnsi="Arial" w:cs="Arial"/>
          <w:sz w:val="16"/>
          <w:szCs w:val="16"/>
        </w:rPr>
        <w:t>Kleine</w:t>
      </w:r>
      <w:proofErr w:type="spellEnd"/>
      <w:r w:rsidRPr="005D4746">
        <w:rPr>
          <w:rFonts w:ascii="Arial" w:eastAsia="Times New Roman" w:hAnsi="Arial" w:cs="Arial"/>
          <w:sz w:val="16"/>
          <w:szCs w:val="16"/>
        </w:rPr>
        <w:t xml:space="preserve">, Michael; eds. 2017. Implementing Forest Landscape Restoration, A </w:t>
      </w:r>
      <w:proofErr w:type="gramStart"/>
      <w:r w:rsidRPr="005D4746">
        <w:rPr>
          <w:rFonts w:ascii="Arial" w:eastAsia="Times New Roman" w:hAnsi="Arial" w:cs="Arial"/>
          <w:sz w:val="16"/>
          <w:szCs w:val="16"/>
        </w:rPr>
        <w:t>Practitioner‘</w:t>
      </w:r>
      <w:proofErr w:type="gramEnd"/>
      <w:r w:rsidRPr="005D4746">
        <w:rPr>
          <w:rFonts w:ascii="Arial" w:eastAsia="Times New Roman" w:hAnsi="Arial" w:cs="Arial"/>
          <w:sz w:val="16"/>
          <w:szCs w:val="16"/>
        </w:rPr>
        <w:t>s Guide. International Union of Forest Research Organizations, Special Programme for Development of Capacities (IUFRO-SPDC). Vienna, Austria.</w:t>
      </w:r>
    </w:p>
  </w:footnote>
  <w:footnote w:id="24">
    <w:p w14:paraId="2B276743" w14:textId="77777777" w:rsidR="004525FB" w:rsidRPr="00994177" w:rsidRDefault="004525FB" w:rsidP="00C9441C">
      <w:pPr>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Bonn Challenge Progress Report. (2018). </w:t>
      </w:r>
      <w:r w:rsidRPr="00994177">
        <w:rPr>
          <w:rFonts w:ascii="Arial" w:hAnsi="Arial" w:cs="Arial"/>
          <w:i/>
          <w:sz w:val="16"/>
          <w:szCs w:val="16"/>
        </w:rPr>
        <w:t>Application of the Barometer in 19 Bonn Challenge pledging entities.</w:t>
      </w:r>
    </w:p>
  </w:footnote>
  <w:footnote w:id="25">
    <w:p w14:paraId="21B15207"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hyperlink r:id="rId7" w:history="1">
        <w:r w:rsidRPr="00994177">
          <w:rPr>
            <w:rStyle w:val="Hyperlink"/>
            <w:rFonts w:ascii="Arial" w:hAnsi="Arial" w:cs="Arial"/>
            <w:sz w:val="16"/>
            <w:szCs w:val="16"/>
          </w:rPr>
          <w:t>http://www.bonnchallenge.org/</w:t>
        </w:r>
      </w:hyperlink>
      <w:r w:rsidRPr="00994177">
        <w:rPr>
          <w:rFonts w:ascii="Arial" w:hAnsi="Arial" w:cs="Arial"/>
          <w:sz w:val="16"/>
          <w:szCs w:val="16"/>
        </w:rPr>
        <w:t xml:space="preserve"> </w:t>
      </w:r>
    </w:p>
  </w:footnote>
  <w:footnote w:id="26">
    <w:p w14:paraId="2AA4A478"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 xml:space="preserve">IUCN and Climate Focus (2018). FLR in NDCs analysis. </w:t>
      </w:r>
      <w:hyperlink r:id="rId8" w:history="1">
        <w:r w:rsidRPr="00994177">
          <w:rPr>
            <w:rStyle w:val="Hyperlink"/>
            <w:rFonts w:ascii="Arial" w:hAnsi="Arial" w:cs="Arial"/>
            <w:sz w:val="16"/>
            <w:szCs w:val="16"/>
          </w:rPr>
          <w:t>https://infoflr.org/what-flr/increasing-ambition-and-action-ndcs-through-flr</w:t>
        </w:r>
      </w:hyperlink>
      <w:r w:rsidRPr="00994177">
        <w:rPr>
          <w:rFonts w:ascii="Arial" w:hAnsi="Arial" w:cs="Arial"/>
          <w:sz w:val="16"/>
          <w:szCs w:val="16"/>
          <w:lang w:val="en-US"/>
        </w:rPr>
        <w:t xml:space="preserve"> </w:t>
      </w:r>
    </w:p>
  </w:footnote>
  <w:footnote w:id="27">
    <w:p w14:paraId="094665D7"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IUCN and Climate Focus. (2018). FLR in NDC analysis. Publication forthcoming.</w:t>
      </w:r>
    </w:p>
  </w:footnote>
  <w:footnote w:id="28">
    <w:p w14:paraId="6CBD9F34"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lang w:val="en-US"/>
        </w:rPr>
        <w:t>Companies for analysis were selected based on consultation with experts and desk research.</w:t>
      </w:r>
    </w:p>
  </w:footnote>
  <w:footnote w:id="29">
    <w:p w14:paraId="41916D46"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{"citationID":"Hm1AMQUr","properties":{"formattedCitation":"IUCN. (Forthcoming). {\\i{}Bonn Challenge Progress Report, 2018: Application of the Barometer in 19 Bonn Challenge pledging entities}.","plainCitation":"IUCN. (Forthcoming). Bonn Challenge Progress Report, 2018: Application of the Barometer in 19 Bonn Challenge pledging entities.","noteIndex":19},"citationItems":[{"id":705,"uris":["http://zotero.org/groups/2285621/items/RLERCFH5"],"uri":["http://zotero.org/groups/2285621/items/RLERCFH5"],"itemData":{"id":705,"type":"book","title":"Bonn Challenge Progress Report, 2018: Application of the Barometer in 19 Bonn Challenge pledging entities","publisher":"IUCN","author":[{"family":"IUCN","given":""}],"issued":{"literal":"Forthcoming"}}}],"schema":"https://github.com/citation-style-language/schema/raw/master/csl-citation.json"}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IUCN. (Forthcoming). </w:t>
      </w:r>
      <w:r w:rsidRPr="00994177">
        <w:rPr>
          <w:rFonts w:ascii="Arial" w:hAnsi="Arial" w:cs="Arial"/>
          <w:i/>
          <w:iCs/>
          <w:sz w:val="16"/>
          <w:szCs w:val="16"/>
        </w:rPr>
        <w:t>Bonn Challenge Progress Report, 2018: Application of the Barometer in 19 Bonn Challenge pledging entities</w:t>
      </w:r>
      <w:r w:rsidRPr="00994177">
        <w:rPr>
          <w:rFonts w:ascii="Arial" w:hAnsi="Arial" w:cs="Arial"/>
          <w:sz w:val="16"/>
          <w:szCs w:val="16"/>
        </w:rPr>
        <w:t>.</w:t>
      </w:r>
      <w:r w:rsidRPr="00994177">
        <w:rPr>
          <w:rFonts w:ascii="Arial" w:hAnsi="Arial" w:cs="Arial"/>
          <w:sz w:val="16"/>
          <w:szCs w:val="16"/>
        </w:rPr>
        <w:fldChar w:fldCharType="end"/>
      </w:r>
    </w:p>
  </w:footnote>
  <w:footnote w:id="30">
    <w:p w14:paraId="0319F91D"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{"citationID":"9KdD5VUD","properties":{"formattedCitation":"Dismantling of Brazilian environmental protections gains pace. (2019, May 8). {\\i{}Mongabay Environmental News}. Retrieved May 21, 2019, from https://news.mongabay.com/2019/05/dismantling-of-brazilian-environmental-protections-gains-pace/.","plainCitation":"Dismantling of Brazilian environmental protections gains pace. (2019, May 8). Mongabay Environmental News. Retrieved May 21, 2019, from https://news.mongabay.com/2019/05/dismantling-of-brazilian-environmental-protections-gains-pace/.","noteIndex":19},"citationItems":[{"id":690,"uris":["http://zotero.org/groups/2285621/items/RJ8APUC5"],"uri":["http://zotero.org/groups/2285621/items/RJ8APUC5"],"itemData":{"id":690,"type":"webpage","title":"Dismantling of Brazilian environmental protections gains pace","container-title":"Mongabay Environmental News","abstract":"Bolsonaro has consolidated his authority, firing top environmental officials and replacing them with military officers, and easing environmental fines.","URL":"https://news.mongabay.com/2019/05/dismantling-of-brazilian-environmental-protections-gains-pace/","language":"en-US","issued":{"date-parts":[["2019",5,8]]},"accessed":{"date-parts":[["2019",5,21]]}}}],"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Dismantling of Brazilian environmental protections gains pace. (2019, May 8). </w:t>
      </w:r>
      <w:r w:rsidRPr="00994177">
        <w:rPr>
          <w:rFonts w:ascii="Arial" w:hAnsi="Arial" w:cs="Arial"/>
          <w:i/>
          <w:iCs/>
          <w:sz w:val="16"/>
          <w:szCs w:val="16"/>
        </w:rPr>
        <w:t>Mongabay Environmental News</w:t>
      </w:r>
      <w:r w:rsidRPr="00994177">
        <w:rPr>
          <w:rFonts w:ascii="Arial" w:hAnsi="Arial" w:cs="Arial"/>
          <w:sz w:val="16"/>
          <w:szCs w:val="16"/>
        </w:rPr>
        <w:t>. Retrieved May 21, 2019, from https://news.mongabay.com/2019/05/dismantling-of-brazilian-environmental-protections-gains-pace/.</w:t>
      </w:r>
      <w:r w:rsidRPr="00994177">
        <w:rPr>
          <w:rFonts w:ascii="Arial" w:hAnsi="Arial" w:cs="Arial"/>
          <w:sz w:val="16"/>
          <w:szCs w:val="16"/>
        </w:rPr>
        <w:fldChar w:fldCharType="end"/>
      </w:r>
    </w:p>
  </w:footnote>
  <w:footnote w:id="31">
    <w:p w14:paraId="1676897B"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{"citationID":"Lvk20rp5","properties":{"formattedCitation":"IUCN. (Forthcoming).","plainCitation":"IUCN. (Forthcoming).","noteIndex":21},"citationItems":[{"id":705,"uris":["http://zotero.org/groups/2285621/items/RLERCFH5"],"uri":["http://zotero.org/groups/2285621/items/RLERCFH5"],"itemData":{"id":705,"type":"book","title":"Bonn Challenge Progress Report, 2018: Application of the Barometer in 19 Bonn Challenge pledging entities","publisher":"IUCN","author":[{"family":"IUCN","given":""}],"issued":{"literal":"Forthcoming"}}}],"schema":"https://github.com/citation-style-language/schema/raw/master/csl-citation.json"}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noProof/>
          <w:sz w:val="16"/>
          <w:szCs w:val="16"/>
        </w:rPr>
        <w:t>IUCN. (Forthcoming).</w:t>
      </w:r>
      <w:r w:rsidRPr="00994177">
        <w:rPr>
          <w:rFonts w:ascii="Arial" w:hAnsi="Arial" w:cs="Arial"/>
          <w:sz w:val="16"/>
          <w:szCs w:val="16"/>
        </w:rPr>
        <w:fldChar w:fldCharType="end"/>
      </w:r>
    </w:p>
  </w:footnote>
  <w:footnote w:id="32">
    <w:p w14:paraId="5C84F326" w14:textId="77777777" w:rsidR="004525FB" w:rsidRPr="00994177" w:rsidRDefault="004525FB" w:rsidP="00C9441C">
      <w:pPr>
        <w:pStyle w:val="NormalWeb"/>
        <w:spacing w:before="0" w:beforeAutospacing="0" w:after="0" w:afterAutospacing="0"/>
        <w:rPr>
          <w:rFonts w:ascii="Arial" w:hAnsi="Arial" w:cs="Arial"/>
          <w:sz w:val="16"/>
          <w:szCs w:val="16"/>
        </w:rPr>
      </w:pPr>
      <w:r w:rsidRPr="00994177">
        <w:rPr>
          <w:rStyle w:val="FootnoteReference"/>
          <w:rFonts w:ascii="Arial" w:eastAsia="Calibri"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{"citationID":"8rQG484t","properties":{"formattedCitation":"FAO and Global Mechanism of the UNCCD. (2015). {\\i{}Sustainable financing for forest and landscape restoration: Opportunities, challenges, and the way forward}.","plainCitation":"FAO and Global Mechanism of the UNCCD. (2015). Sustainable financing for forest and landscape restoration: Opportunities, challenges, and the way forward.","noteIndex":1},"citationItems":[{"id":489,"uris":["http://zotero.org/groups/2285621/items/PGW8W6M7"],"uri":["http://zotero.org/groups/2285621/items/PGW8W6M7"],"itemData":{"id":489,"type":"book","title":"Sustainable financing for forest and landscape restoration: Opportunities, challenges, and the way forward","publisher":"Food and Agriculture Organization and Global Mechanism of the United Nations Convention to Combat Desertification","publisher-place":"Rome","event-place":"Rome","author":[{"family":"FAO and Global Mechanism of the UNCCD","given":""}],"issued":{"date-parts":[["2015"]]}}}],"schema":"https://github.com/citation-style-language/schema/raw/master/csl-citation.json"}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FAO and Global Mechanism of the UNCCD. (2015). </w:t>
      </w:r>
      <w:r w:rsidRPr="00994177">
        <w:rPr>
          <w:rFonts w:ascii="Arial" w:hAnsi="Arial" w:cs="Arial"/>
          <w:i/>
          <w:iCs/>
          <w:sz w:val="16"/>
          <w:szCs w:val="16"/>
        </w:rPr>
        <w:t>Sustainable financing for forest and landscape restoration: Opportunities, challenges, and the way forward</w:t>
      </w:r>
      <w:r w:rsidRPr="00994177">
        <w:rPr>
          <w:rFonts w:ascii="Arial" w:hAnsi="Arial" w:cs="Arial"/>
          <w:sz w:val="16"/>
          <w:szCs w:val="16"/>
        </w:rPr>
        <w:t>.</w:t>
      </w:r>
      <w:r w:rsidRPr="00994177">
        <w:rPr>
          <w:rFonts w:ascii="Arial" w:hAnsi="Arial" w:cs="Arial"/>
          <w:sz w:val="16"/>
          <w:szCs w:val="16"/>
        </w:rPr>
        <w:fldChar w:fldCharType="end"/>
      </w:r>
    </w:p>
  </w:footnote>
  <w:footnote w:id="33">
    <w:p w14:paraId="7370E3E0"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{"citationID":"6cDh5yZZ","properties":{"formattedCitation":"TEEB. (2009b). {\\i{}Climate Issues Update September 2009}.","plainCitation":"TEEB. (2009b). Climate Issues Update September 2009.","noteIndex":2},"citationItems":[{"id":488,"uris":["http://zotero.org/groups/2285621/items/755AXMAK"],"uri":["http://zotero.org/groups/2285621/items/755AXMAK"],"itemData":{"id":488,"type":"report","title":"Climate Issues Update September 2009","publisher":"The Economics of Ecosystems and Biodiversity","author":[{"family":"TEEB","given":""}],"issued":{"date-parts":[["2009"]]}}}],"schema":"https://github.com/citation-style-language/schema/raw/master/csl-citation.json"}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TEEB. (2009b). </w:t>
      </w:r>
      <w:r w:rsidRPr="00994177">
        <w:rPr>
          <w:rFonts w:ascii="Arial" w:hAnsi="Arial" w:cs="Arial"/>
          <w:i/>
          <w:iCs/>
          <w:sz w:val="16"/>
          <w:szCs w:val="16"/>
        </w:rPr>
        <w:t>Climate Issues Update September 2009</w:t>
      </w:r>
      <w:r w:rsidRPr="00994177">
        <w:rPr>
          <w:rFonts w:ascii="Arial" w:hAnsi="Arial" w:cs="Arial"/>
          <w:sz w:val="16"/>
          <w:szCs w:val="16"/>
        </w:rPr>
        <w:t>.</w:t>
      </w:r>
      <w:r w:rsidRPr="00994177">
        <w:rPr>
          <w:rFonts w:ascii="Arial" w:hAnsi="Arial" w:cs="Arial"/>
          <w:sz w:val="16"/>
          <w:szCs w:val="16"/>
        </w:rPr>
        <w:fldChar w:fldCharType="end"/>
      </w:r>
    </w:p>
  </w:footnote>
  <w:footnote w:id="34">
    <w:p w14:paraId="4CE2F7DE"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{"citationID":"mKyWyDdR","properties":{"formattedCitation":"TEEB. (2009a). Chapter 9 Investing in ecological infrastructure. In {\\i{}The economics of ecosystems and biodiversity for national and international policy makers}.","plainCitation":"TEEB. (2009a). Chapter 9 Investing in ecological infrastructure. In The economics of ecosystems and biodiversity for national and international policy makers.","noteIndex":3},"citationItems":[{"id":487,"uris":["http://zotero.org/groups/2285621/items/GWAY99BY"],"uri":["http://zotero.org/groups/2285621/items/GWAY99BY"],"itemData":{"id":487,"type":"chapter","title":"Chapter 9 Investing in ecological infrastructure","container-title":"The economics of ecosystems and biodiversity for national and international policy makers","publisher":"The Economics of Ecosystems and Biodiversity","author":[{"family":"TEEB","given":""}],"issued":{"date-parts":[["2009"]]}}}],"schema":"https://github.com/citation-style-language/schema/raw/master/csl-citation.json"}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TEEB. (2009a). Chapter 9 Investing in ecological infrastructure. In </w:t>
      </w:r>
      <w:r w:rsidRPr="00994177">
        <w:rPr>
          <w:rFonts w:ascii="Arial" w:hAnsi="Arial" w:cs="Arial"/>
          <w:i/>
          <w:iCs/>
          <w:sz w:val="16"/>
          <w:szCs w:val="16"/>
        </w:rPr>
        <w:t>The economics of ecosystems and biodiversity for national and international policy makers</w:t>
      </w:r>
      <w:r w:rsidRPr="00994177">
        <w:rPr>
          <w:rFonts w:ascii="Arial" w:hAnsi="Arial" w:cs="Arial"/>
          <w:sz w:val="16"/>
          <w:szCs w:val="16"/>
        </w:rPr>
        <w:t>.</w:t>
      </w:r>
      <w:r w:rsidRPr="00994177">
        <w:rPr>
          <w:rFonts w:ascii="Arial" w:hAnsi="Arial" w:cs="Arial"/>
          <w:sz w:val="16"/>
          <w:szCs w:val="16"/>
        </w:rPr>
        <w:fldChar w:fldCharType="end"/>
      </w:r>
    </w:p>
  </w:footnote>
  <w:footnote w:id="35">
    <w:p w14:paraId="3A4BE447" w14:textId="77777777" w:rsidR="004525FB" w:rsidRPr="00994177" w:rsidRDefault="004525FB" w:rsidP="00C9441C">
      <w:pPr>
        <w:pStyle w:val="FootnoteText"/>
        <w:rPr>
          <w:rFonts w:ascii="Arial" w:hAnsi="Arial" w:cs="Arial"/>
          <w:sz w:val="16"/>
          <w:szCs w:val="16"/>
          <w:lang w:val="en-US"/>
        </w:rPr>
      </w:pPr>
      <w:r w:rsidRPr="00994177">
        <w:rPr>
          <w:rStyle w:val="FootnoteReference"/>
          <w:rFonts w:ascii="Arial" w:hAnsi="Arial" w:cs="Arial"/>
          <w:sz w:val="16"/>
          <w:szCs w:val="16"/>
        </w:rPr>
        <w:footnoteRef/>
      </w:r>
      <w:r w:rsidRPr="00994177">
        <w:rPr>
          <w:rFonts w:ascii="Arial" w:hAnsi="Arial" w:cs="Arial"/>
          <w:sz w:val="16"/>
          <w:szCs w:val="16"/>
        </w:rPr>
        <w:t xml:space="preserve"> Bonn Challenge Progress Report. (2018). </w:t>
      </w:r>
      <w:r w:rsidRPr="00994177">
        <w:rPr>
          <w:rFonts w:ascii="Arial" w:hAnsi="Arial" w:cs="Arial"/>
          <w:i/>
          <w:sz w:val="16"/>
          <w:szCs w:val="16"/>
        </w:rPr>
        <w:t>Application of the Barometer in 19 Bonn Challenge pledging entities.</w:t>
      </w:r>
    </w:p>
  </w:footnote>
  <w:footnote w:id="36">
    <w:p w14:paraId="0C814F76"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{"citationID":"wV7HUrta","properties":{"formattedCitation":"Matta, R. (2015). {\\i{}Towards effective national forest funds}. In {\\i{}FAO Forestry Paper}: {\\i{}Vol.} {\\i{}174}.","plainCitation":"Matta, R. (2015). Towards effective national forest funds. In FAO Forestry Paper: Vol. 174.","noteIndex":6},"citationItems":[{"id":508,"uris":["http://zotero.org/groups/2285621/items/HGATTK57"],"uri":["http://zotero.org/groups/2285621/items/HGATTK57"],"itemData":{"id":508,"type":"book","title":"Towards effective national forest funds","collection-title":"FAO forestry paper","collection-number":"174","publisher":"Food and Agriculture Organization of the United Nations","publisher-place":"Rome","number-of-pages":"133","source":"Gemeinsamer Bibliotheksverbund ISBN","event-place":"Rome","ISBN":"978-92-5-108706-0","note":"OCLC: 927998869","language":"en","author":[{"family":"Matta","given":"Rao"}],"issued":{"date-parts":[["2015"]]}}}],"schema":"https://github.com/citation-style-language/schema/raw/master/csl-citation.json"}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Matta, R. (2015). </w:t>
      </w:r>
      <w:r w:rsidRPr="00994177">
        <w:rPr>
          <w:rFonts w:ascii="Arial" w:hAnsi="Arial" w:cs="Arial"/>
          <w:i/>
          <w:iCs/>
          <w:sz w:val="16"/>
          <w:szCs w:val="16"/>
        </w:rPr>
        <w:t>Towards effective national forest funds</w:t>
      </w:r>
      <w:r w:rsidRPr="00994177">
        <w:rPr>
          <w:rFonts w:ascii="Arial" w:hAnsi="Arial" w:cs="Arial"/>
          <w:sz w:val="16"/>
          <w:szCs w:val="16"/>
        </w:rPr>
        <w:t xml:space="preserve">. In </w:t>
      </w:r>
      <w:r w:rsidRPr="00994177">
        <w:rPr>
          <w:rFonts w:ascii="Arial" w:hAnsi="Arial" w:cs="Arial"/>
          <w:i/>
          <w:iCs/>
          <w:sz w:val="16"/>
          <w:szCs w:val="16"/>
        </w:rPr>
        <w:t>FAO Forestry Paper</w:t>
      </w:r>
      <w:r w:rsidRPr="00994177">
        <w:rPr>
          <w:rFonts w:ascii="Arial" w:hAnsi="Arial" w:cs="Arial"/>
          <w:sz w:val="16"/>
          <w:szCs w:val="16"/>
        </w:rPr>
        <w:t xml:space="preserve">: </w:t>
      </w:r>
      <w:r w:rsidRPr="00994177">
        <w:rPr>
          <w:rFonts w:ascii="Arial" w:hAnsi="Arial" w:cs="Arial"/>
          <w:i/>
          <w:iCs/>
          <w:sz w:val="16"/>
          <w:szCs w:val="16"/>
        </w:rPr>
        <w:t>Vol.</w:t>
      </w:r>
      <w:r w:rsidRPr="00994177">
        <w:rPr>
          <w:rFonts w:ascii="Arial" w:hAnsi="Arial" w:cs="Arial"/>
          <w:sz w:val="16"/>
          <w:szCs w:val="16"/>
        </w:rPr>
        <w:t xml:space="preserve"> </w:t>
      </w:r>
      <w:r w:rsidRPr="00994177">
        <w:rPr>
          <w:rFonts w:ascii="Arial" w:hAnsi="Arial" w:cs="Arial"/>
          <w:i/>
          <w:iCs/>
          <w:sz w:val="16"/>
          <w:szCs w:val="16"/>
        </w:rPr>
        <w:t>174</w:t>
      </w:r>
      <w:r w:rsidRPr="00994177">
        <w:rPr>
          <w:rFonts w:ascii="Arial" w:hAnsi="Arial" w:cs="Arial"/>
          <w:sz w:val="16"/>
          <w:szCs w:val="16"/>
        </w:rPr>
        <w:t>.</w:t>
      </w:r>
      <w:r w:rsidRPr="00994177">
        <w:rPr>
          <w:rFonts w:ascii="Arial" w:hAnsi="Arial" w:cs="Arial"/>
          <w:sz w:val="16"/>
          <w:szCs w:val="16"/>
        </w:rPr>
        <w:fldChar w:fldCharType="end"/>
      </w:r>
      <w:r w:rsidRPr="00994177">
        <w:rPr>
          <w:rFonts w:ascii="Arial" w:hAnsi="Arial" w:cs="Arial"/>
          <w:sz w:val="16"/>
          <w:szCs w:val="16"/>
        </w:rPr>
        <w:t xml:space="preserve"> ; </w:t>
      </w:r>
    </w:p>
  </w:footnote>
  <w:footnote w:id="37">
    <w:p w14:paraId="57D22946"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{"citationID":"AsHqRFl2","properties":{"formattedCitation":"FONERWA. (2012). {\\i{}Final Report. Government of Rwanda Environment and Climate Change Fund (FONERWA) Design Project.}","plainCitation":"FONERWA. (2012). Final Report. Government of Rwanda Environment and Climate Change Fund (FONERWA) Design Project.","noteIndex":7},"citationItems":[{"id":512,"uris":["http://zotero.org/groups/2285621/items/U4W6AKLL"],"uri":["http://zotero.org/groups/2285621/items/U4W6AKLL"],"itemData":{"id":512,"type":"report","title":"Final Report. Government of Rwanda Environment and Climate Change Fund (FONERWA) Design Project.","publisher":"Rwanda Environmental Management Authority","author":[{"family":"FONERWA","given":""}],"issued":{"date-parts":[["2012"]]}}}],"schema":"https://github.com/citation-style-language/schema/raw/master/csl-citation.json"}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FONERWA. (2012). </w:t>
      </w:r>
      <w:r w:rsidRPr="00994177">
        <w:rPr>
          <w:rFonts w:ascii="Arial" w:hAnsi="Arial" w:cs="Arial"/>
          <w:i/>
          <w:iCs/>
          <w:sz w:val="16"/>
          <w:szCs w:val="16"/>
        </w:rPr>
        <w:t>Final Report. Government of Rwanda Environment and Climate Change Fund (FONERWA) Design Project.</w:t>
      </w:r>
      <w:r w:rsidRPr="00994177">
        <w:rPr>
          <w:rFonts w:ascii="Arial" w:hAnsi="Arial" w:cs="Arial"/>
          <w:sz w:val="16"/>
          <w:szCs w:val="16"/>
        </w:rPr>
        <w:fldChar w:fldCharType="end"/>
      </w:r>
    </w:p>
  </w:footnote>
  <w:footnote w:id="38">
    <w:p w14:paraId="3486403E" w14:textId="77777777" w:rsidR="004525FB" w:rsidRPr="00994177" w:rsidRDefault="004525FB" w:rsidP="00C9441C">
      <w:pPr>
        <w:pStyle w:val="FootnoteText"/>
        <w:rPr>
          <w:rFonts w:ascii="Arial" w:hAnsi="Arial" w:cs="Arial"/>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{"citationID":"x92Pn8du","properties":{"formattedCitation":"Tropical Landscape Finance Facility. (n.d.-b). Lending Platform. {\\i{}Tropical Landscapes Finance Facility}. Retrieved April 5, 2019, from http://tlffindonesia.org/lending-platform/.","plainCitation":"Tropical Landscape Finance Facility. (n.d.-b). Lending Platform. Tropical Landscapes Finance Facility. Retrieved April 5, 2019, from http://tlffindonesia.org/lending-platform/.","noteIndex":2},"citationItems":[{"id":503,"uris":["http://zotero.org/groups/2285621/items/CUWV7KAQ"],"uri":["http://zotero.org/groups/2285621/items/CUWV7KAQ"],"itemData":{"id":503,"type":"post-weblog","title":"Lending Platform","container-title":"Tropical Landscapes Finance Facility","URL":"http://tlffindonesia.org/lending-platform/","language":"en-US","author":[{"family":"Tropical Landscape Finance Facility","given":""}],"accessed":{"date-parts":[["2019",4,5]]}}}],"schema":"https://github.com/citation-style-language/schema/raw/master/csl-citation.json"}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Tropical Landscape Finance Facility. (n.d.-b). Lending Platform. </w:t>
      </w:r>
      <w:r w:rsidRPr="00994177">
        <w:rPr>
          <w:rFonts w:ascii="Arial" w:hAnsi="Arial" w:cs="Arial"/>
          <w:i/>
          <w:iCs/>
          <w:sz w:val="16"/>
          <w:szCs w:val="16"/>
        </w:rPr>
        <w:t>Tropical Landscapes Finance Facility</w:t>
      </w:r>
      <w:r w:rsidRPr="00994177">
        <w:rPr>
          <w:rFonts w:ascii="Arial" w:hAnsi="Arial" w:cs="Arial"/>
          <w:sz w:val="16"/>
          <w:szCs w:val="16"/>
        </w:rPr>
        <w:t>. Retrieved April 5, 2019, from http://tlffindonesia.org/lending-platform/.</w:t>
      </w:r>
      <w:r w:rsidRPr="00994177">
        <w:rPr>
          <w:rFonts w:ascii="Arial" w:hAnsi="Arial" w:cs="Arial"/>
          <w:sz w:val="16"/>
          <w:szCs w:val="16"/>
        </w:rPr>
        <w:fldChar w:fldCharType="end"/>
      </w:r>
    </w:p>
  </w:footnote>
  <w:footnote w:id="39">
    <w:p w14:paraId="1D5B4DE3" w14:textId="77777777" w:rsidR="004525FB" w:rsidRPr="00085161" w:rsidRDefault="004525FB" w:rsidP="00C9441C">
      <w:pPr>
        <w:pStyle w:val="FootnoteText"/>
        <w:rPr>
          <w:sz w:val="16"/>
          <w:szCs w:val="16"/>
        </w:rPr>
      </w:pPr>
      <w:r w:rsidRPr="00994177">
        <w:rPr>
          <w:rStyle w:val="FootnoteReference"/>
          <w:rFonts w:ascii="Arial" w:hAnsi="Arial" w:cs="Arial"/>
          <w:sz w:val="16"/>
          <w:szCs w:val="16"/>
        </w:rPr>
        <w:footnoteRef/>
      </w:r>
      <w:r w:rsidRPr="00994177">
        <w:rPr>
          <w:rFonts w:ascii="Arial" w:hAnsi="Arial" w:cs="Arial"/>
          <w:sz w:val="16"/>
          <w:szCs w:val="16"/>
        </w:rPr>
        <w:t xml:space="preserve"> </w:t>
      </w:r>
      <w:r w:rsidRPr="00994177">
        <w:rPr>
          <w:rFonts w:ascii="Arial" w:hAnsi="Arial" w:cs="Arial"/>
          <w:sz w:val="16"/>
          <w:szCs w:val="16"/>
        </w:rPr>
        <w:fldChar w:fldCharType="begin"/>
      </w:r>
      <w:r w:rsidRPr="00994177">
        <w:rPr>
          <w:rFonts w:ascii="Arial" w:hAnsi="Arial" w:cs="Arial"/>
          <w:sz w:val="16"/>
          <w:szCs w:val="16"/>
        </w:rPr>
        <w:instrText xml:space="preserve"> ADDIN ZOTERO_ITEM CSL_CITATION {"citationID":"gRXjtvGn","properties":{"formattedCitation":"Mulder, I. (2018). World\\uc0\\u8217{}s first \\uc0\\u8216{}sustainable landscape bond\\uc0\\u8217{} supports Indonesia\\uc0\\u8217{}s economic development. {\\i{}UN-REDD Programme}. Retrieved April 5, 2019, from https://www.un-redd.org/single-post/2018/03/01/World%E2%80%99s-first-%E2%80%98sustainable-landscape-bond%E2%80%99-supports-Indonesia%E2%80%99s-economic-development.","plainCitation":"Mulder, I. (2018). World’s first ‘sustainable landscape bond’ supports Indonesia’s economic development. UN-REDD Programme. Retrieved April 5, 2019, from https://www.un-redd.org/single-post/2018/03/01/World%E2%80%99s-first-%E2%80%98sustainable-landscape-bond%E2%80%99-supports-Indonesia%E2%80%99s-economic-development.","noteIndex":3},"citationItems":[{"id":495,"uris":["http://zotero.org/groups/2285621/items/29EGJCMC"],"uri":["http://zotero.org/groups/2285621/items/29EGJCMC"],"itemData":{"id":495,"type":"webpage","title":"World’s first ‘sustainable landscape bond’ supports Indonesia’s economic development","container-title":"UN-REDD Programme","abstract":"The Sustainable Development Goals (SDGs) can sometimes be seen as those high-level objectives where the immediate value on the ground and in people’s lives is","URL":"https://www.un-redd.org/single-post/2018/03/01/World%E2%80%99s-first-%E2%80%98sustainable-landscape-bond%E2%80%99-supports-Indonesia%E2%80%99s-economic-development","language":"en","author":[{"family":"Mulder","given":"Ivo"}],"issued":{"date-parts":[["2018"]]},"accessed":{"date-parts":[["2019",4,5]]}}}],"schema":"https://github.com/citation-style-language/schema/raw/master/csl-citation.json"} </w:instrText>
      </w:r>
      <w:r w:rsidRPr="00994177">
        <w:rPr>
          <w:rFonts w:ascii="Arial" w:hAnsi="Arial" w:cs="Arial"/>
          <w:sz w:val="16"/>
          <w:szCs w:val="16"/>
        </w:rPr>
        <w:fldChar w:fldCharType="separate"/>
      </w:r>
      <w:r w:rsidRPr="00994177">
        <w:rPr>
          <w:rFonts w:ascii="Arial" w:hAnsi="Arial" w:cs="Arial"/>
          <w:sz w:val="16"/>
          <w:szCs w:val="16"/>
        </w:rPr>
        <w:t xml:space="preserve">Mulder, I. (2018). World’s first ‘sustainable landscape bond’ supports Indonesia’s economic development. </w:t>
      </w:r>
      <w:r w:rsidRPr="00994177">
        <w:rPr>
          <w:rFonts w:ascii="Arial" w:hAnsi="Arial" w:cs="Arial"/>
          <w:i/>
          <w:iCs/>
          <w:sz w:val="16"/>
          <w:szCs w:val="16"/>
        </w:rPr>
        <w:t>UN-REDD Programme</w:t>
      </w:r>
      <w:r w:rsidRPr="00994177">
        <w:rPr>
          <w:rFonts w:ascii="Arial" w:hAnsi="Arial" w:cs="Arial"/>
          <w:sz w:val="16"/>
          <w:szCs w:val="16"/>
        </w:rPr>
        <w:t>. Retrieved April 5, 2019, from https://www.un-redd.org/single-post/2018/03/01/World%E2%80%99s-first-%E2%80%98sustainable-landscape-bond%E2%80%99-supports-Indonesia%E2%80%99s-economic-development.</w:t>
      </w:r>
      <w:r w:rsidRPr="00994177">
        <w:rPr>
          <w:rFonts w:ascii="Arial" w:hAnsi="Arial" w:cs="Arial"/>
          <w:sz w:val="16"/>
          <w:szCs w:val="16"/>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4FA31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490D56"/>
    <w:multiLevelType w:val="hybridMultilevel"/>
    <w:tmpl w:val="B050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56154"/>
    <w:multiLevelType w:val="multilevel"/>
    <w:tmpl w:val="2A7E6E6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DA0161"/>
    <w:multiLevelType w:val="hybridMultilevel"/>
    <w:tmpl w:val="546C0E20"/>
    <w:lvl w:ilvl="0" w:tplc="04090013">
      <w:start w:val="1"/>
      <w:numFmt w:val="upperRoman"/>
      <w:lvlText w:val="%1."/>
      <w:lvlJc w:val="right"/>
      <w:pPr>
        <w:ind w:left="587" w:hanging="360"/>
      </w:pPr>
      <w:rPr>
        <w:rFonts w:hint="default"/>
      </w:rPr>
    </w:lvl>
    <w:lvl w:ilvl="1" w:tplc="04090019">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4" w15:restartNumberingAfterBreak="0">
    <w:nsid w:val="07DD4949"/>
    <w:multiLevelType w:val="hybridMultilevel"/>
    <w:tmpl w:val="5212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71138"/>
    <w:multiLevelType w:val="hybridMultilevel"/>
    <w:tmpl w:val="41BE663A"/>
    <w:lvl w:ilvl="0" w:tplc="E29C055E">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6E6F45"/>
    <w:multiLevelType w:val="hybridMultilevel"/>
    <w:tmpl w:val="0FC2E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04720A"/>
    <w:multiLevelType w:val="hybridMultilevel"/>
    <w:tmpl w:val="D218744A"/>
    <w:lvl w:ilvl="0" w:tplc="6016A574">
      <w:start w:val="3"/>
      <w:numFmt w:val="bullet"/>
      <w:lvlText w:val="-"/>
      <w:lvlJc w:val="left"/>
      <w:pPr>
        <w:ind w:left="720" w:hanging="360"/>
      </w:pPr>
      <w:rPr>
        <w:rFonts w:ascii="Calibri" w:eastAsiaTheme="minorHAnsi" w:hAnsi="Calibri"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B740EE"/>
    <w:multiLevelType w:val="multilevel"/>
    <w:tmpl w:val="6B8C6E48"/>
    <w:lvl w:ilvl="0">
      <w:start w:val="1"/>
      <w:numFmt w:val="decimal"/>
      <w:lvlText w:val="%1"/>
      <w:lvlJc w:val="left"/>
      <w:pPr>
        <w:ind w:left="360" w:hanging="360"/>
      </w:pPr>
      <w:rPr>
        <w:rFonts w:hint="default"/>
      </w:rPr>
    </w:lvl>
    <w:lvl w:ilvl="1">
      <w:start w:val="2"/>
      <w:numFmt w:val="decimal"/>
      <w:lvlText w:val="%1.%2"/>
      <w:lvlJc w:val="left"/>
      <w:pPr>
        <w:ind w:left="686" w:hanging="360"/>
      </w:pPr>
      <w:rPr>
        <w:rFonts w:hint="default"/>
      </w:rPr>
    </w:lvl>
    <w:lvl w:ilvl="2">
      <w:start w:val="1"/>
      <w:numFmt w:val="decimal"/>
      <w:lvlText w:val="%1.%2.%3"/>
      <w:lvlJc w:val="left"/>
      <w:pPr>
        <w:ind w:left="1372" w:hanging="720"/>
      </w:pPr>
      <w:rPr>
        <w:rFonts w:hint="default"/>
      </w:rPr>
    </w:lvl>
    <w:lvl w:ilvl="3">
      <w:start w:val="1"/>
      <w:numFmt w:val="decimal"/>
      <w:lvlText w:val="%1.%2.%3.%4"/>
      <w:lvlJc w:val="left"/>
      <w:pPr>
        <w:ind w:left="1698" w:hanging="720"/>
      </w:pPr>
      <w:rPr>
        <w:rFonts w:hint="default"/>
      </w:rPr>
    </w:lvl>
    <w:lvl w:ilvl="4">
      <w:start w:val="1"/>
      <w:numFmt w:val="decimal"/>
      <w:lvlText w:val="%1.%2.%3.%4.%5"/>
      <w:lvlJc w:val="left"/>
      <w:pPr>
        <w:ind w:left="2384" w:hanging="1080"/>
      </w:pPr>
      <w:rPr>
        <w:rFonts w:hint="default"/>
      </w:rPr>
    </w:lvl>
    <w:lvl w:ilvl="5">
      <w:start w:val="1"/>
      <w:numFmt w:val="decimal"/>
      <w:lvlText w:val="%1.%2.%3.%4.%5.%6"/>
      <w:lvlJc w:val="left"/>
      <w:pPr>
        <w:ind w:left="2710" w:hanging="1080"/>
      </w:pPr>
      <w:rPr>
        <w:rFonts w:hint="default"/>
      </w:rPr>
    </w:lvl>
    <w:lvl w:ilvl="6">
      <w:start w:val="1"/>
      <w:numFmt w:val="decimal"/>
      <w:lvlText w:val="%1.%2.%3.%4.%5.%6.%7"/>
      <w:lvlJc w:val="left"/>
      <w:pPr>
        <w:ind w:left="3396" w:hanging="1440"/>
      </w:pPr>
      <w:rPr>
        <w:rFonts w:hint="default"/>
      </w:rPr>
    </w:lvl>
    <w:lvl w:ilvl="7">
      <w:start w:val="1"/>
      <w:numFmt w:val="decimal"/>
      <w:lvlText w:val="%1.%2.%3.%4.%5.%6.%7.%8"/>
      <w:lvlJc w:val="left"/>
      <w:pPr>
        <w:ind w:left="3722" w:hanging="1440"/>
      </w:pPr>
      <w:rPr>
        <w:rFonts w:hint="default"/>
      </w:rPr>
    </w:lvl>
    <w:lvl w:ilvl="8">
      <w:start w:val="1"/>
      <w:numFmt w:val="decimal"/>
      <w:lvlText w:val="%1.%2.%3.%4.%5.%6.%7.%8.%9"/>
      <w:lvlJc w:val="left"/>
      <w:pPr>
        <w:ind w:left="4048" w:hanging="1440"/>
      </w:pPr>
      <w:rPr>
        <w:rFonts w:hint="default"/>
      </w:rPr>
    </w:lvl>
  </w:abstractNum>
  <w:abstractNum w:abstractNumId="9" w15:restartNumberingAfterBreak="0">
    <w:nsid w:val="0CCA610A"/>
    <w:multiLevelType w:val="hybridMultilevel"/>
    <w:tmpl w:val="695ED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664500"/>
    <w:multiLevelType w:val="hybridMultilevel"/>
    <w:tmpl w:val="9444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F05688"/>
    <w:multiLevelType w:val="hybridMultilevel"/>
    <w:tmpl w:val="5D445086"/>
    <w:lvl w:ilvl="0" w:tplc="04090001">
      <w:start w:val="1"/>
      <w:numFmt w:val="bullet"/>
      <w:lvlText w:val=""/>
      <w:lvlJc w:val="left"/>
      <w:pPr>
        <w:ind w:left="587" w:hanging="360"/>
      </w:pPr>
      <w:rPr>
        <w:rFonts w:ascii="Symbol" w:hAnsi="Symbol" w:hint="default"/>
        <w:u w:color="FFFFFF" w:themeColor="background1"/>
      </w:rPr>
    </w:lvl>
    <w:lvl w:ilvl="1" w:tplc="8C867F08">
      <w:start w:val="1"/>
      <w:numFmt w:val="decimal"/>
      <w:lvlText w:val="%2."/>
      <w:lvlJc w:val="left"/>
      <w:pPr>
        <w:ind w:left="1307" w:hanging="360"/>
      </w:pPr>
      <w:rPr>
        <w:rFonts w:hint="default"/>
      </w:r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12" w15:restartNumberingAfterBreak="0">
    <w:nsid w:val="0E7A063D"/>
    <w:multiLevelType w:val="hybridMultilevel"/>
    <w:tmpl w:val="16C028D8"/>
    <w:lvl w:ilvl="0" w:tplc="04E4E9F6">
      <w:start w:val="6"/>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D93DAB"/>
    <w:multiLevelType w:val="hybridMultilevel"/>
    <w:tmpl w:val="F51258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AB10A4"/>
    <w:multiLevelType w:val="hybridMultilevel"/>
    <w:tmpl w:val="2DF0D93C"/>
    <w:lvl w:ilvl="0" w:tplc="04090013">
      <w:start w:val="1"/>
      <w:numFmt w:val="upperRoman"/>
      <w:lvlText w:val="%1."/>
      <w:lvlJc w:val="righ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56A350B"/>
    <w:multiLevelType w:val="hybridMultilevel"/>
    <w:tmpl w:val="3260E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ED5FFC"/>
    <w:multiLevelType w:val="hybridMultilevel"/>
    <w:tmpl w:val="3B44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9C7F47"/>
    <w:multiLevelType w:val="hybridMultilevel"/>
    <w:tmpl w:val="61B4B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795DCE"/>
    <w:multiLevelType w:val="multilevel"/>
    <w:tmpl w:val="D27EA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D2141C7"/>
    <w:multiLevelType w:val="multilevel"/>
    <w:tmpl w:val="549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490B24"/>
    <w:multiLevelType w:val="hybridMultilevel"/>
    <w:tmpl w:val="3F62DF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02C39FF"/>
    <w:multiLevelType w:val="hybridMultilevel"/>
    <w:tmpl w:val="E03299BA"/>
    <w:lvl w:ilvl="0" w:tplc="5618683A">
      <w:start w:val="3"/>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D80FEF"/>
    <w:multiLevelType w:val="hybridMultilevel"/>
    <w:tmpl w:val="E6969E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3894E66"/>
    <w:multiLevelType w:val="hybridMultilevel"/>
    <w:tmpl w:val="B77C9332"/>
    <w:lvl w:ilvl="0" w:tplc="1BC479CE">
      <w:start w:val="1"/>
      <w:numFmt w:val="decimal"/>
      <w:pStyle w:val="BoxNumberedText"/>
      <w:lvlText w:val="%1."/>
      <w:lvlJc w:val="left"/>
      <w:pPr>
        <w:ind w:left="947" w:hanging="360"/>
      </w:pPr>
      <w:rPr>
        <w:rFonts w:ascii="Arial" w:hAnsi="Arial" w:hint="default"/>
        <w:u w:color="FFFFFF" w:themeColor="background1"/>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24" w15:restartNumberingAfterBreak="0">
    <w:nsid w:val="358F7957"/>
    <w:multiLevelType w:val="hybridMultilevel"/>
    <w:tmpl w:val="95D82396"/>
    <w:lvl w:ilvl="0" w:tplc="6016A574">
      <w:start w:val="3"/>
      <w:numFmt w:val="bullet"/>
      <w:lvlText w:val="-"/>
      <w:lvlJc w:val="left"/>
      <w:pPr>
        <w:ind w:left="720" w:hanging="360"/>
      </w:pPr>
      <w:rPr>
        <w:rFonts w:ascii="Calibri" w:eastAsiaTheme="minorHAnsi" w:hAnsi="Calibri"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740CAB"/>
    <w:multiLevelType w:val="hybridMultilevel"/>
    <w:tmpl w:val="596C0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BA3A0A"/>
    <w:multiLevelType w:val="multilevel"/>
    <w:tmpl w:val="8A3CAB82"/>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7" w15:restartNumberingAfterBreak="0">
    <w:nsid w:val="3B183891"/>
    <w:multiLevelType w:val="hybridMultilevel"/>
    <w:tmpl w:val="A98010D0"/>
    <w:lvl w:ilvl="0" w:tplc="04090001">
      <w:start w:val="1"/>
      <w:numFmt w:val="bullet"/>
      <w:lvlText w:val=""/>
      <w:lvlJc w:val="left"/>
      <w:pPr>
        <w:ind w:left="587" w:hanging="360"/>
      </w:pPr>
      <w:rPr>
        <w:rFonts w:ascii="Symbol" w:hAnsi="Symbol" w:hint="default"/>
        <w:u w:color="FFFFFF" w:themeColor="background1"/>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28" w15:restartNumberingAfterBreak="0">
    <w:nsid w:val="3C652422"/>
    <w:multiLevelType w:val="hybridMultilevel"/>
    <w:tmpl w:val="EB665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65431C"/>
    <w:multiLevelType w:val="hybridMultilevel"/>
    <w:tmpl w:val="96A26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1265F0"/>
    <w:multiLevelType w:val="hybridMultilevel"/>
    <w:tmpl w:val="D6E4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957ABF"/>
    <w:multiLevelType w:val="hybridMultilevel"/>
    <w:tmpl w:val="9AE84D90"/>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2" w15:restartNumberingAfterBreak="0">
    <w:nsid w:val="57134AD7"/>
    <w:multiLevelType w:val="hybridMultilevel"/>
    <w:tmpl w:val="D262A5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1069EB"/>
    <w:multiLevelType w:val="hybridMultilevel"/>
    <w:tmpl w:val="709A5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165373"/>
    <w:multiLevelType w:val="hybridMultilevel"/>
    <w:tmpl w:val="743EDCF2"/>
    <w:lvl w:ilvl="0" w:tplc="5618683A">
      <w:start w:val="3"/>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58093F"/>
    <w:multiLevelType w:val="hybridMultilevel"/>
    <w:tmpl w:val="5DE8E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2129CA"/>
    <w:multiLevelType w:val="hybridMultilevel"/>
    <w:tmpl w:val="D33C42C6"/>
    <w:lvl w:ilvl="0" w:tplc="51327526">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7" w15:restartNumberingAfterBreak="0">
    <w:nsid w:val="740242DC"/>
    <w:multiLevelType w:val="hybridMultilevel"/>
    <w:tmpl w:val="46105C70"/>
    <w:lvl w:ilvl="0" w:tplc="0409000F">
      <w:start w:val="1"/>
      <w:numFmt w:val="decimal"/>
      <w:lvlText w:val="%1."/>
      <w:lvlJc w:val="left"/>
      <w:pPr>
        <w:ind w:left="720" w:hanging="360"/>
      </w:pPr>
      <w:rPr>
        <w:rFonts w:hint="default"/>
      </w:rPr>
    </w:lvl>
    <w:lvl w:ilvl="1" w:tplc="2D5C8F72">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AB1CDF"/>
    <w:multiLevelType w:val="hybridMultilevel"/>
    <w:tmpl w:val="A13A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A23132"/>
    <w:multiLevelType w:val="hybridMultilevel"/>
    <w:tmpl w:val="336889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DC11E96"/>
    <w:multiLevelType w:val="multilevel"/>
    <w:tmpl w:val="40A2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7"/>
  </w:num>
  <w:num w:numId="3">
    <w:abstractNumId w:val="5"/>
  </w:num>
  <w:num w:numId="4">
    <w:abstractNumId w:val="40"/>
  </w:num>
  <w:num w:numId="5">
    <w:abstractNumId w:val="26"/>
  </w:num>
  <w:num w:numId="6">
    <w:abstractNumId w:val="8"/>
  </w:num>
  <w:num w:numId="7">
    <w:abstractNumId w:val="9"/>
  </w:num>
  <w:num w:numId="8">
    <w:abstractNumId w:val="10"/>
  </w:num>
  <w:num w:numId="9">
    <w:abstractNumId w:val="17"/>
  </w:num>
  <w:num w:numId="10">
    <w:abstractNumId w:val="6"/>
  </w:num>
  <w:num w:numId="11">
    <w:abstractNumId w:val="32"/>
  </w:num>
  <w:num w:numId="12">
    <w:abstractNumId w:val="29"/>
  </w:num>
  <w:num w:numId="13">
    <w:abstractNumId w:val="0"/>
  </w:num>
  <w:num w:numId="14">
    <w:abstractNumId w:val="28"/>
  </w:num>
  <w:num w:numId="15">
    <w:abstractNumId w:val="12"/>
  </w:num>
  <w:num w:numId="16">
    <w:abstractNumId w:val="30"/>
  </w:num>
  <w:num w:numId="17">
    <w:abstractNumId w:val="15"/>
  </w:num>
  <w:num w:numId="18">
    <w:abstractNumId w:val="25"/>
  </w:num>
  <w:num w:numId="19">
    <w:abstractNumId w:val="19"/>
  </w:num>
  <w:num w:numId="20">
    <w:abstractNumId w:val="35"/>
  </w:num>
  <w:num w:numId="21">
    <w:abstractNumId w:val="18"/>
  </w:num>
  <w:num w:numId="22">
    <w:abstractNumId w:val="20"/>
  </w:num>
  <w:num w:numId="23">
    <w:abstractNumId w:val="13"/>
  </w:num>
  <w:num w:numId="24">
    <w:abstractNumId w:val="7"/>
  </w:num>
  <w:num w:numId="25">
    <w:abstractNumId w:val="24"/>
  </w:num>
  <w:num w:numId="26">
    <w:abstractNumId w:val="22"/>
  </w:num>
  <w:num w:numId="27">
    <w:abstractNumId w:val="21"/>
  </w:num>
  <w:num w:numId="28">
    <w:abstractNumId w:val="2"/>
  </w:num>
  <w:num w:numId="29">
    <w:abstractNumId w:val="34"/>
  </w:num>
  <w:num w:numId="30">
    <w:abstractNumId w:val="39"/>
  </w:num>
  <w:num w:numId="31">
    <w:abstractNumId w:val="16"/>
  </w:num>
  <w:num w:numId="32">
    <w:abstractNumId w:val="1"/>
  </w:num>
  <w:num w:numId="33">
    <w:abstractNumId w:val="38"/>
  </w:num>
  <w:num w:numId="34">
    <w:abstractNumId w:val="23"/>
  </w:num>
  <w:num w:numId="35">
    <w:abstractNumId w:val="11"/>
  </w:num>
  <w:num w:numId="36">
    <w:abstractNumId w:val="27"/>
  </w:num>
  <w:num w:numId="37">
    <w:abstractNumId w:val="31"/>
  </w:num>
  <w:num w:numId="38">
    <w:abstractNumId w:val="3"/>
  </w:num>
  <w:num w:numId="39">
    <w:abstractNumId w:val="14"/>
  </w:num>
  <w:num w:numId="40">
    <w:abstractNumId w:val="36"/>
  </w:num>
  <w:num w:numId="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WA">
    <w15:presenceInfo w15:providerId="None" w15:userId="JWA"/>
  </w15:person>
  <w15:person w15:author="Nikola Alexandre">
    <w15:presenceInfo w15:providerId="AD" w15:userId="S::nalexandre@conservation.org::d80898fe-3721-4d0e-9bc2-e276dbee3d60"/>
  </w15:person>
  <w15:person w15:author="Ingrid Schulte">
    <w15:presenceInfo w15:providerId="Windows Live" w15:userId="039cf6d997a099e6"/>
  </w15:person>
  <w15:person w15:author="Stephanie Roe">
    <w15:presenceInfo w15:providerId="Windows Live" w15:userId="834d74b1-bb97-4931-a089-fc12d80d643c"/>
  </w15:person>
  <w15:person w15:author="Manuel Guariguata (CIFOR)">
    <w15:presenceInfo w15:providerId="AD" w15:userId="S-1-5-21-1606980848-162531612-839522115-22485"/>
  </w15:person>
  <w15:person w15:author="Alan Kroeger">
    <w15:presenceInfo w15:providerId="Windows Live" w15:userId="8fbd6a05b87fc2d8"/>
  </w15:person>
  <w15:person w15:author="Susan Cook-Patton">
    <w15:presenceInfo w15:providerId="None" w15:userId="Susan Cook-Patton"/>
  </w15:person>
  <w15:person w15:author="Jo House">
    <w15:presenceInfo w15:providerId="AD" w15:userId="S::gljih@bristol.ac.uk::8083012c-3ab7-46e1-bba0-92e666eabf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CD2"/>
    <w:rsid w:val="00000E56"/>
    <w:rsid w:val="0000315D"/>
    <w:rsid w:val="00005A0D"/>
    <w:rsid w:val="00006EDE"/>
    <w:rsid w:val="000106CB"/>
    <w:rsid w:val="00012C21"/>
    <w:rsid w:val="00017CF9"/>
    <w:rsid w:val="00022DAC"/>
    <w:rsid w:val="000247A6"/>
    <w:rsid w:val="000253CB"/>
    <w:rsid w:val="00026628"/>
    <w:rsid w:val="000340B0"/>
    <w:rsid w:val="0003525E"/>
    <w:rsid w:val="0003610D"/>
    <w:rsid w:val="000429E8"/>
    <w:rsid w:val="00042F6F"/>
    <w:rsid w:val="00043C67"/>
    <w:rsid w:val="0004793C"/>
    <w:rsid w:val="00047FC6"/>
    <w:rsid w:val="00051340"/>
    <w:rsid w:val="00052033"/>
    <w:rsid w:val="000538BD"/>
    <w:rsid w:val="000556AE"/>
    <w:rsid w:val="00060B37"/>
    <w:rsid w:val="0006105E"/>
    <w:rsid w:val="0006154A"/>
    <w:rsid w:val="000707BA"/>
    <w:rsid w:val="000773A4"/>
    <w:rsid w:val="00083B7C"/>
    <w:rsid w:val="00083D90"/>
    <w:rsid w:val="00092492"/>
    <w:rsid w:val="00092BA9"/>
    <w:rsid w:val="00092D66"/>
    <w:rsid w:val="00093BC4"/>
    <w:rsid w:val="00093F2D"/>
    <w:rsid w:val="00094BB9"/>
    <w:rsid w:val="000971BB"/>
    <w:rsid w:val="000A1ABE"/>
    <w:rsid w:val="000A2FA1"/>
    <w:rsid w:val="000A6B3E"/>
    <w:rsid w:val="000B1418"/>
    <w:rsid w:val="000B2110"/>
    <w:rsid w:val="000B37F3"/>
    <w:rsid w:val="000C716E"/>
    <w:rsid w:val="000D10E6"/>
    <w:rsid w:val="000D4E41"/>
    <w:rsid w:val="000D64A9"/>
    <w:rsid w:val="000D6A95"/>
    <w:rsid w:val="000E1D76"/>
    <w:rsid w:val="000E2285"/>
    <w:rsid w:val="000E2559"/>
    <w:rsid w:val="000E59F1"/>
    <w:rsid w:val="000E5DC9"/>
    <w:rsid w:val="000F4C7D"/>
    <w:rsid w:val="001021C4"/>
    <w:rsid w:val="0010434B"/>
    <w:rsid w:val="00104F17"/>
    <w:rsid w:val="001073D7"/>
    <w:rsid w:val="00113765"/>
    <w:rsid w:val="00115996"/>
    <w:rsid w:val="00116D86"/>
    <w:rsid w:val="00116EFB"/>
    <w:rsid w:val="0012172A"/>
    <w:rsid w:val="0012328C"/>
    <w:rsid w:val="0013109A"/>
    <w:rsid w:val="001369A6"/>
    <w:rsid w:val="00153640"/>
    <w:rsid w:val="001545B1"/>
    <w:rsid w:val="00154ED5"/>
    <w:rsid w:val="00155372"/>
    <w:rsid w:val="00155AF3"/>
    <w:rsid w:val="00163CC3"/>
    <w:rsid w:val="00164239"/>
    <w:rsid w:val="0017200B"/>
    <w:rsid w:val="00172A4F"/>
    <w:rsid w:val="0017536F"/>
    <w:rsid w:val="001808C2"/>
    <w:rsid w:val="00183808"/>
    <w:rsid w:val="00185CDC"/>
    <w:rsid w:val="00190E9E"/>
    <w:rsid w:val="0019519A"/>
    <w:rsid w:val="00197007"/>
    <w:rsid w:val="001A25D9"/>
    <w:rsid w:val="001A3537"/>
    <w:rsid w:val="001A5020"/>
    <w:rsid w:val="001A5376"/>
    <w:rsid w:val="001A79C4"/>
    <w:rsid w:val="001B2B62"/>
    <w:rsid w:val="001B4722"/>
    <w:rsid w:val="001B47E5"/>
    <w:rsid w:val="001B765D"/>
    <w:rsid w:val="001C2FAF"/>
    <w:rsid w:val="001C4630"/>
    <w:rsid w:val="001C49F2"/>
    <w:rsid w:val="001C4A0B"/>
    <w:rsid w:val="001D17CD"/>
    <w:rsid w:val="001D449F"/>
    <w:rsid w:val="001D4AD2"/>
    <w:rsid w:val="001D5C5B"/>
    <w:rsid w:val="001E1A01"/>
    <w:rsid w:val="001E38D2"/>
    <w:rsid w:val="001E565B"/>
    <w:rsid w:val="001E5AA7"/>
    <w:rsid w:val="001F11AF"/>
    <w:rsid w:val="00204B9B"/>
    <w:rsid w:val="002072E7"/>
    <w:rsid w:val="002077F4"/>
    <w:rsid w:val="002121D4"/>
    <w:rsid w:val="00212479"/>
    <w:rsid w:val="00212DD9"/>
    <w:rsid w:val="00213690"/>
    <w:rsid w:val="002140D9"/>
    <w:rsid w:val="00214290"/>
    <w:rsid w:val="00232AC8"/>
    <w:rsid w:val="00236396"/>
    <w:rsid w:val="00237A86"/>
    <w:rsid w:val="00242F1B"/>
    <w:rsid w:val="00243E64"/>
    <w:rsid w:val="00243FC2"/>
    <w:rsid w:val="002473B4"/>
    <w:rsid w:val="00257C66"/>
    <w:rsid w:val="002604D2"/>
    <w:rsid w:val="002634AA"/>
    <w:rsid w:val="002636B1"/>
    <w:rsid w:val="002655BA"/>
    <w:rsid w:val="00265FA1"/>
    <w:rsid w:val="00266A3A"/>
    <w:rsid w:val="00267FA5"/>
    <w:rsid w:val="00272077"/>
    <w:rsid w:val="00280D9A"/>
    <w:rsid w:val="00284E38"/>
    <w:rsid w:val="0028730D"/>
    <w:rsid w:val="00287E4F"/>
    <w:rsid w:val="00290AC2"/>
    <w:rsid w:val="00297EA9"/>
    <w:rsid w:val="002A05D8"/>
    <w:rsid w:val="002A107A"/>
    <w:rsid w:val="002A336D"/>
    <w:rsid w:val="002A3881"/>
    <w:rsid w:val="002A4AD2"/>
    <w:rsid w:val="002A5922"/>
    <w:rsid w:val="002B458F"/>
    <w:rsid w:val="002B6554"/>
    <w:rsid w:val="002C1656"/>
    <w:rsid w:val="002C6AFB"/>
    <w:rsid w:val="002D0DA2"/>
    <w:rsid w:val="002D2C6F"/>
    <w:rsid w:val="002D59E3"/>
    <w:rsid w:val="002D744A"/>
    <w:rsid w:val="002E2136"/>
    <w:rsid w:val="002E2631"/>
    <w:rsid w:val="002E7936"/>
    <w:rsid w:val="002F134D"/>
    <w:rsid w:val="00301D83"/>
    <w:rsid w:val="003072E6"/>
    <w:rsid w:val="003076E6"/>
    <w:rsid w:val="00310585"/>
    <w:rsid w:val="00310B9A"/>
    <w:rsid w:val="00312D29"/>
    <w:rsid w:val="0031338D"/>
    <w:rsid w:val="00321912"/>
    <w:rsid w:val="00321AE2"/>
    <w:rsid w:val="0032265E"/>
    <w:rsid w:val="00324944"/>
    <w:rsid w:val="00331354"/>
    <w:rsid w:val="003326DA"/>
    <w:rsid w:val="003368D3"/>
    <w:rsid w:val="00345BDE"/>
    <w:rsid w:val="00347B2D"/>
    <w:rsid w:val="00347B2F"/>
    <w:rsid w:val="00350874"/>
    <w:rsid w:val="003517DA"/>
    <w:rsid w:val="003571CB"/>
    <w:rsid w:val="003577DC"/>
    <w:rsid w:val="003635E6"/>
    <w:rsid w:val="0037097B"/>
    <w:rsid w:val="00377EC4"/>
    <w:rsid w:val="003832E5"/>
    <w:rsid w:val="00385E90"/>
    <w:rsid w:val="00390865"/>
    <w:rsid w:val="00393D35"/>
    <w:rsid w:val="00396D5E"/>
    <w:rsid w:val="00397B99"/>
    <w:rsid w:val="003A257C"/>
    <w:rsid w:val="003A6902"/>
    <w:rsid w:val="003C2F0D"/>
    <w:rsid w:val="003C41DA"/>
    <w:rsid w:val="003C4806"/>
    <w:rsid w:val="003C66F3"/>
    <w:rsid w:val="003D311E"/>
    <w:rsid w:val="003D4951"/>
    <w:rsid w:val="003E1FC0"/>
    <w:rsid w:val="003E2B36"/>
    <w:rsid w:val="003E4E04"/>
    <w:rsid w:val="003F5D1B"/>
    <w:rsid w:val="00400DB7"/>
    <w:rsid w:val="00402741"/>
    <w:rsid w:val="00403E73"/>
    <w:rsid w:val="00404065"/>
    <w:rsid w:val="00405A63"/>
    <w:rsid w:val="00406600"/>
    <w:rsid w:val="00407090"/>
    <w:rsid w:val="0041496F"/>
    <w:rsid w:val="00426E3B"/>
    <w:rsid w:val="00426F01"/>
    <w:rsid w:val="004342B4"/>
    <w:rsid w:val="004352DE"/>
    <w:rsid w:val="004362FE"/>
    <w:rsid w:val="00440BDA"/>
    <w:rsid w:val="00443F12"/>
    <w:rsid w:val="00444072"/>
    <w:rsid w:val="00450C11"/>
    <w:rsid w:val="00450F1D"/>
    <w:rsid w:val="004520BD"/>
    <w:rsid w:val="004525FB"/>
    <w:rsid w:val="00452EF1"/>
    <w:rsid w:val="00452EF3"/>
    <w:rsid w:val="00453056"/>
    <w:rsid w:val="004537A1"/>
    <w:rsid w:val="00456FB5"/>
    <w:rsid w:val="004647E9"/>
    <w:rsid w:val="00465318"/>
    <w:rsid w:val="00472304"/>
    <w:rsid w:val="00472613"/>
    <w:rsid w:val="00472936"/>
    <w:rsid w:val="00473241"/>
    <w:rsid w:val="00475391"/>
    <w:rsid w:val="00475D26"/>
    <w:rsid w:val="00476EAE"/>
    <w:rsid w:val="00477CD4"/>
    <w:rsid w:val="0048124E"/>
    <w:rsid w:val="0048333E"/>
    <w:rsid w:val="0048404D"/>
    <w:rsid w:val="004854C2"/>
    <w:rsid w:val="00490F17"/>
    <w:rsid w:val="004A0401"/>
    <w:rsid w:val="004A5679"/>
    <w:rsid w:val="004B2123"/>
    <w:rsid w:val="004C5E33"/>
    <w:rsid w:val="004D6020"/>
    <w:rsid w:val="004D7697"/>
    <w:rsid w:val="004E749A"/>
    <w:rsid w:val="004F569E"/>
    <w:rsid w:val="004F5C53"/>
    <w:rsid w:val="004F6EF4"/>
    <w:rsid w:val="004F7CD2"/>
    <w:rsid w:val="00500335"/>
    <w:rsid w:val="00504A0B"/>
    <w:rsid w:val="00505506"/>
    <w:rsid w:val="0051670B"/>
    <w:rsid w:val="00520AC4"/>
    <w:rsid w:val="0053178B"/>
    <w:rsid w:val="00533180"/>
    <w:rsid w:val="00534DDC"/>
    <w:rsid w:val="00535B49"/>
    <w:rsid w:val="00546D4E"/>
    <w:rsid w:val="00547440"/>
    <w:rsid w:val="00561354"/>
    <w:rsid w:val="005615DF"/>
    <w:rsid w:val="00561CBA"/>
    <w:rsid w:val="00563351"/>
    <w:rsid w:val="0057530C"/>
    <w:rsid w:val="005776E4"/>
    <w:rsid w:val="00580DA8"/>
    <w:rsid w:val="0058269A"/>
    <w:rsid w:val="00582A4B"/>
    <w:rsid w:val="00583303"/>
    <w:rsid w:val="0058377B"/>
    <w:rsid w:val="00583999"/>
    <w:rsid w:val="0059036D"/>
    <w:rsid w:val="00592147"/>
    <w:rsid w:val="00596A0A"/>
    <w:rsid w:val="005A2A11"/>
    <w:rsid w:val="005A52A8"/>
    <w:rsid w:val="005A68FA"/>
    <w:rsid w:val="005B40C7"/>
    <w:rsid w:val="005B4285"/>
    <w:rsid w:val="005B4872"/>
    <w:rsid w:val="005B4932"/>
    <w:rsid w:val="005C33E4"/>
    <w:rsid w:val="005D35C1"/>
    <w:rsid w:val="005D43A8"/>
    <w:rsid w:val="005D4746"/>
    <w:rsid w:val="005E0FC6"/>
    <w:rsid w:val="005E2BAD"/>
    <w:rsid w:val="005E2C8C"/>
    <w:rsid w:val="005E3C1B"/>
    <w:rsid w:val="005E3F8E"/>
    <w:rsid w:val="005E4570"/>
    <w:rsid w:val="005E5EFA"/>
    <w:rsid w:val="005E665F"/>
    <w:rsid w:val="005E677A"/>
    <w:rsid w:val="005F4A1B"/>
    <w:rsid w:val="005F5267"/>
    <w:rsid w:val="00600880"/>
    <w:rsid w:val="00601DAB"/>
    <w:rsid w:val="00603A69"/>
    <w:rsid w:val="00615D86"/>
    <w:rsid w:val="00616519"/>
    <w:rsid w:val="006231A9"/>
    <w:rsid w:val="00625285"/>
    <w:rsid w:val="00626F00"/>
    <w:rsid w:val="00630A79"/>
    <w:rsid w:val="00632B7D"/>
    <w:rsid w:val="00633DDE"/>
    <w:rsid w:val="006362BC"/>
    <w:rsid w:val="00640E0B"/>
    <w:rsid w:val="00650F44"/>
    <w:rsid w:val="00651C08"/>
    <w:rsid w:val="0065732A"/>
    <w:rsid w:val="00663F93"/>
    <w:rsid w:val="006643B7"/>
    <w:rsid w:val="00672782"/>
    <w:rsid w:val="006830D1"/>
    <w:rsid w:val="00687455"/>
    <w:rsid w:val="00687EDE"/>
    <w:rsid w:val="00692559"/>
    <w:rsid w:val="0069347D"/>
    <w:rsid w:val="00693DC7"/>
    <w:rsid w:val="00695713"/>
    <w:rsid w:val="006A295D"/>
    <w:rsid w:val="006B0FA4"/>
    <w:rsid w:val="006B151E"/>
    <w:rsid w:val="006B2BE1"/>
    <w:rsid w:val="006B34AF"/>
    <w:rsid w:val="006B434C"/>
    <w:rsid w:val="006B70AC"/>
    <w:rsid w:val="006C3620"/>
    <w:rsid w:val="006C5597"/>
    <w:rsid w:val="006D238B"/>
    <w:rsid w:val="006D33C2"/>
    <w:rsid w:val="006D4505"/>
    <w:rsid w:val="006D5671"/>
    <w:rsid w:val="006E1CC9"/>
    <w:rsid w:val="006E2E10"/>
    <w:rsid w:val="006E331A"/>
    <w:rsid w:val="006E561B"/>
    <w:rsid w:val="006F2BBA"/>
    <w:rsid w:val="006F47C1"/>
    <w:rsid w:val="006F5548"/>
    <w:rsid w:val="006F7568"/>
    <w:rsid w:val="007121FD"/>
    <w:rsid w:val="007132A1"/>
    <w:rsid w:val="0072346C"/>
    <w:rsid w:val="007234B5"/>
    <w:rsid w:val="00724D28"/>
    <w:rsid w:val="007315BF"/>
    <w:rsid w:val="0073306D"/>
    <w:rsid w:val="00735626"/>
    <w:rsid w:val="00736909"/>
    <w:rsid w:val="0074097C"/>
    <w:rsid w:val="0075288F"/>
    <w:rsid w:val="007543C2"/>
    <w:rsid w:val="00754C4C"/>
    <w:rsid w:val="007605F1"/>
    <w:rsid w:val="00775715"/>
    <w:rsid w:val="007776E1"/>
    <w:rsid w:val="00781765"/>
    <w:rsid w:val="007851F3"/>
    <w:rsid w:val="007918D4"/>
    <w:rsid w:val="00792488"/>
    <w:rsid w:val="00792D89"/>
    <w:rsid w:val="00797EB7"/>
    <w:rsid w:val="007A0FD1"/>
    <w:rsid w:val="007A3658"/>
    <w:rsid w:val="007B0BF4"/>
    <w:rsid w:val="007B4155"/>
    <w:rsid w:val="007B686E"/>
    <w:rsid w:val="007C029E"/>
    <w:rsid w:val="007C04AF"/>
    <w:rsid w:val="007C1AC3"/>
    <w:rsid w:val="007C4B76"/>
    <w:rsid w:val="007D075C"/>
    <w:rsid w:val="007D3130"/>
    <w:rsid w:val="007D33C6"/>
    <w:rsid w:val="007D6A63"/>
    <w:rsid w:val="007E3FE9"/>
    <w:rsid w:val="007E5E38"/>
    <w:rsid w:val="007F1989"/>
    <w:rsid w:val="007F39E0"/>
    <w:rsid w:val="008009C1"/>
    <w:rsid w:val="00800F9D"/>
    <w:rsid w:val="0080128D"/>
    <w:rsid w:val="00801F8A"/>
    <w:rsid w:val="008053D0"/>
    <w:rsid w:val="00806A43"/>
    <w:rsid w:val="008111D7"/>
    <w:rsid w:val="00812E0D"/>
    <w:rsid w:val="008217B2"/>
    <w:rsid w:val="00832FE8"/>
    <w:rsid w:val="00836DC5"/>
    <w:rsid w:val="0083766D"/>
    <w:rsid w:val="008526C8"/>
    <w:rsid w:val="00854AEB"/>
    <w:rsid w:val="00856CDF"/>
    <w:rsid w:val="008600F9"/>
    <w:rsid w:val="008614EC"/>
    <w:rsid w:val="00862035"/>
    <w:rsid w:val="00864342"/>
    <w:rsid w:val="00871549"/>
    <w:rsid w:val="00875424"/>
    <w:rsid w:val="00876C55"/>
    <w:rsid w:val="0088011F"/>
    <w:rsid w:val="0088077E"/>
    <w:rsid w:val="00883EFA"/>
    <w:rsid w:val="008848B8"/>
    <w:rsid w:val="008854A5"/>
    <w:rsid w:val="008912F9"/>
    <w:rsid w:val="00894206"/>
    <w:rsid w:val="00895FDD"/>
    <w:rsid w:val="0089673A"/>
    <w:rsid w:val="00897D83"/>
    <w:rsid w:val="008A2E96"/>
    <w:rsid w:val="008A54C2"/>
    <w:rsid w:val="008A7664"/>
    <w:rsid w:val="008C0DA4"/>
    <w:rsid w:val="008D2519"/>
    <w:rsid w:val="008D3AE0"/>
    <w:rsid w:val="008D7BE5"/>
    <w:rsid w:val="008E578E"/>
    <w:rsid w:val="008E5B83"/>
    <w:rsid w:val="008E5EDF"/>
    <w:rsid w:val="008E73FC"/>
    <w:rsid w:val="008F0069"/>
    <w:rsid w:val="008F28D7"/>
    <w:rsid w:val="0090249F"/>
    <w:rsid w:val="009026C2"/>
    <w:rsid w:val="0091217A"/>
    <w:rsid w:val="00917B57"/>
    <w:rsid w:val="00922346"/>
    <w:rsid w:val="009236CF"/>
    <w:rsid w:val="00923A99"/>
    <w:rsid w:val="0092469D"/>
    <w:rsid w:val="00924B0E"/>
    <w:rsid w:val="00931078"/>
    <w:rsid w:val="0093114A"/>
    <w:rsid w:val="0093354B"/>
    <w:rsid w:val="00942C04"/>
    <w:rsid w:val="00943E72"/>
    <w:rsid w:val="00952297"/>
    <w:rsid w:val="0095564F"/>
    <w:rsid w:val="00957EA4"/>
    <w:rsid w:val="009607DA"/>
    <w:rsid w:val="0096400C"/>
    <w:rsid w:val="00965FB2"/>
    <w:rsid w:val="00967CF9"/>
    <w:rsid w:val="00970F63"/>
    <w:rsid w:val="0097122F"/>
    <w:rsid w:val="00984840"/>
    <w:rsid w:val="009925EA"/>
    <w:rsid w:val="00994177"/>
    <w:rsid w:val="0099588E"/>
    <w:rsid w:val="00995E36"/>
    <w:rsid w:val="009976BB"/>
    <w:rsid w:val="009A0820"/>
    <w:rsid w:val="009A35A6"/>
    <w:rsid w:val="009A6E93"/>
    <w:rsid w:val="009B1367"/>
    <w:rsid w:val="009B1D19"/>
    <w:rsid w:val="009B5D18"/>
    <w:rsid w:val="009C0F0C"/>
    <w:rsid w:val="009C30BF"/>
    <w:rsid w:val="009C5376"/>
    <w:rsid w:val="009D0269"/>
    <w:rsid w:val="009D0B43"/>
    <w:rsid w:val="009D35D2"/>
    <w:rsid w:val="009D3C5C"/>
    <w:rsid w:val="009D72FA"/>
    <w:rsid w:val="009E0ED3"/>
    <w:rsid w:val="009E2FFF"/>
    <w:rsid w:val="009E6D4F"/>
    <w:rsid w:val="009F283A"/>
    <w:rsid w:val="009F52C2"/>
    <w:rsid w:val="009F7DC4"/>
    <w:rsid w:val="00A010FB"/>
    <w:rsid w:val="00A02ABC"/>
    <w:rsid w:val="00A03890"/>
    <w:rsid w:val="00A11892"/>
    <w:rsid w:val="00A13C87"/>
    <w:rsid w:val="00A2265D"/>
    <w:rsid w:val="00A255CD"/>
    <w:rsid w:val="00A360F4"/>
    <w:rsid w:val="00A36D3C"/>
    <w:rsid w:val="00A46D07"/>
    <w:rsid w:val="00A53418"/>
    <w:rsid w:val="00A67D18"/>
    <w:rsid w:val="00A71C21"/>
    <w:rsid w:val="00A73EB6"/>
    <w:rsid w:val="00A845AE"/>
    <w:rsid w:val="00A84C99"/>
    <w:rsid w:val="00A86F7A"/>
    <w:rsid w:val="00A93FA6"/>
    <w:rsid w:val="00A955DB"/>
    <w:rsid w:val="00A9730B"/>
    <w:rsid w:val="00AA0E3C"/>
    <w:rsid w:val="00AB0DC8"/>
    <w:rsid w:val="00AB2F8F"/>
    <w:rsid w:val="00AB505E"/>
    <w:rsid w:val="00AC470C"/>
    <w:rsid w:val="00AC47AA"/>
    <w:rsid w:val="00AC5609"/>
    <w:rsid w:val="00AD02F3"/>
    <w:rsid w:val="00AD765D"/>
    <w:rsid w:val="00AE383A"/>
    <w:rsid w:val="00AE6587"/>
    <w:rsid w:val="00AF21E6"/>
    <w:rsid w:val="00AF4326"/>
    <w:rsid w:val="00B00E09"/>
    <w:rsid w:val="00B023FC"/>
    <w:rsid w:val="00B06215"/>
    <w:rsid w:val="00B06C10"/>
    <w:rsid w:val="00B10917"/>
    <w:rsid w:val="00B10D94"/>
    <w:rsid w:val="00B12892"/>
    <w:rsid w:val="00B15AB1"/>
    <w:rsid w:val="00B15CC6"/>
    <w:rsid w:val="00B21DE7"/>
    <w:rsid w:val="00B24434"/>
    <w:rsid w:val="00B26EDA"/>
    <w:rsid w:val="00B3775D"/>
    <w:rsid w:val="00B45314"/>
    <w:rsid w:val="00B45788"/>
    <w:rsid w:val="00B465BE"/>
    <w:rsid w:val="00B60713"/>
    <w:rsid w:val="00B632DE"/>
    <w:rsid w:val="00B65689"/>
    <w:rsid w:val="00B718B4"/>
    <w:rsid w:val="00B76470"/>
    <w:rsid w:val="00B813F8"/>
    <w:rsid w:val="00B81FEB"/>
    <w:rsid w:val="00B8417C"/>
    <w:rsid w:val="00B861A7"/>
    <w:rsid w:val="00B9138A"/>
    <w:rsid w:val="00B957A5"/>
    <w:rsid w:val="00B967CD"/>
    <w:rsid w:val="00BA4752"/>
    <w:rsid w:val="00BB1AD0"/>
    <w:rsid w:val="00BB5CCE"/>
    <w:rsid w:val="00BB5CFF"/>
    <w:rsid w:val="00BC350A"/>
    <w:rsid w:val="00BC45A6"/>
    <w:rsid w:val="00BC4670"/>
    <w:rsid w:val="00BC4A72"/>
    <w:rsid w:val="00BD2C31"/>
    <w:rsid w:val="00BE2730"/>
    <w:rsid w:val="00BE2E1D"/>
    <w:rsid w:val="00BE2FA4"/>
    <w:rsid w:val="00BF1921"/>
    <w:rsid w:val="00BF56E9"/>
    <w:rsid w:val="00C07A12"/>
    <w:rsid w:val="00C151D2"/>
    <w:rsid w:val="00C2231F"/>
    <w:rsid w:val="00C24A10"/>
    <w:rsid w:val="00C25A22"/>
    <w:rsid w:val="00C33714"/>
    <w:rsid w:val="00C3645D"/>
    <w:rsid w:val="00C37287"/>
    <w:rsid w:val="00C4102D"/>
    <w:rsid w:val="00C410E9"/>
    <w:rsid w:val="00C52693"/>
    <w:rsid w:val="00C5413B"/>
    <w:rsid w:val="00C63B52"/>
    <w:rsid w:val="00C658F4"/>
    <w:rsid w:val="00C6763A"/>
    <w:rsid w:val="00C72C5D"/>
    <w:rsid w:val="00C75C3B"/>
    <w:rsid w:val="00C77060"/>
    <w:rsid w:val="00C80954"/>
    <w:rsid w:val="00C82539"/>
    <w:rsid w:val="00C8604B"/>
    <w:rsid w:val="00C91603"/>
    <w:rsid w:val="00C9441C"/>
    <w:rsid w:val="00C95E2F"/>
    <w:rsid w:val="00C97DFD"/>
    <w:rsid w:val="00CA333D"/>
    <w:rsid w:val="00CA4DF9"/>
    <w:rsid w:val="00CA5D21"/>
    <w:rsid w:val="00CA7ABF"/>
    <w:rsid w:val="00CB04BC"/>
    <w:rsid w:val="00CB1FA2"/>
    <w:rsid w:val="00CB4C0F"/>
    <w:rsid w:val="00CB510D"/>
    <w:rsid w:val="00CB6847"/>
    <w:rsid w:val="00CB685D"/>
    <w:rsid w:val="00CB7326"/>
    <w:rsid w:val="00CC159D"/>
    <w:rsid w:val="00CC2F01"/>
    <w:rsid w:val="00CD27B3"/>
    <w:rsid w:val="00CD4C76"/>
    <w:rsid w:val="00CD717C"/>
    <w:rsid w:val="00CD73DE"/>
    <w:rsid w:val="00CE33C1"/>
    <w:rsid w:val="00CE3D4B"/>
    <w:rsid w:val="00CE7CE3"/>
    <w:rsid w:val="00CF08EC"/>
    <w:rsid w:val="00CF1537"/>
    <w:rsid w:val="00CF2A84"/>
    <w:rsid w:val="00CF3471"/>
    <w:rsid w:val="00CF48D3"/>
    <w:rsid w:val="00D00874"/>
    <w:rsid w:val="00D03C39"/>
    <w:rsid w:val="00D040DD"/>
    <w:rsid w:val="00D04D05"/>
    <w:rsid w:val="00D052EE"/>
    <w:rsid w:val="00D07134"/>
    <w:rsid w:val="00D07BD5"/>
    <w:rsid w:val="00D122E6"/>
    <w:rsid w:val="00D224B5"/>
    <w:rsid w:val="00D277B2"/>
    <w:rsid w:val="00D31A83"/>
    <w:rsid w:val="00D35419"/>
    <w:rsid w:val="00D40A20"/>
    <w:rsid w:val="00D42AFF"/>
    <w:rsid w:val="00D43807"/>
    <w:rsid w:val="00D44D9F"/>
    <w:rsid w:val="00D4674C"/>
    <w:rsid w:val="00D50662"/>
    <w:rsid w:val="00D573AD"/>
    <w:rsid w:val="00D71FEC"/>
    <w:rsid w:val="00D80F07"/>
    <w:rsid w:val="00D82520"/>
    <w:rsid w:val="00D82816"/>
    <w:rsid w:val="00D83051"/>
    <w:rsid w:val="00D854AB"/>
    <w:rsid w:val="00D924FE"/>
    <w:rsid w:val="00D93A36"/>
    <w:rsid w:val="00D93B88"/>
    <w:rsid w:val="00D940DF"/>
    <w:rsid w:val="00D94FBE"/>
    <w:rsid w:val="00DA1074"/>
    <w:rsid w:val="00DA66B5"/>
    <w:rsid w:val="00DB07B2"/>
    <w:rsid w:val="00DB1F79"/>
    <w:rsid w:val="00DB25DF"/>
    <w:rsid w:val="00DB3083"/>
    <w:rsid w:val="00DB3A46"/>
    <w:rsid w:val="00DB48B5"/>
    <w:rsid w:val="00DB4DE7"/>
    <w:rsid w:val="00DC3C6A"/>
    <w:rsid w:val="00DC795D"/>
    <w:rsid w:val="00DD346F"/>
    <w:rsid w:val="00DE4D3F"/>
    <w:rsid w:val="00DE5329"/>
    <w:rsid w:val="00DE5698"/>
    <w:rsid w:val="00DE5C61"/>
    <w:rsid w:val="00DE685D"/>
    <w:rsid w:val="00DF4E8E"/>
    <w:rsid w:val="00DF5FFD"/>
    <w:rsid w:val="00DF74AA"/>
    <w:rsid w:val="00E0019C"/>
    <w:rsid w:val="00E04586"/>
    <w:rsid w:val="00E04C19"/>
    <w:rsid w:val="00E120B4"/>
    <w:rsid w:val="00E12323"/>
    <w:rsid w:val="00E12378"/>
    <w:rsid w:val="00E22065"/>
    <w:rsid w:val="00E30EFC"/>
    <w:rsid w:val="00E346EB"/>
    <w:rsid w:val="00E403CE"/>
    <w:rsid w:val="00E407DA"/>
    <w:rsid w:val="00E422F9"/>
    <w:rsid w:val="00E424E3"/>
    <w:rsid w:val="00E43506"/>
    <w:rsid w:val="00E51109"/>
    <w:rsid w:val="00E53F65"/>
    <w:rsid w:val="00E66599"/>
    <w:rsid w:val="00E67E34"/>
    <w:rsid w:val="00E73723"/>
    <w:rsid w:val="00E74059"/>
    <w:rsid w:val="00E754A2"/>
    <w:rsid w:val="00E802D1"/>
    <w:rsid w:val="00E81530"/>
    <w:rsid w:val="00E821CF"/>
    <w:rsid w:val="00E84EAD"/>
    <w:rsid w:val="00E856D5"/>
    <w:rsid w:val="00E8570A"/>
    <w:rsid w:val="00E91909"/>
    <w:rsid w:val="00E9294E"/>
    <w:rsid w:val="00E949E0"/>
    <w:rsid w:val="00E97E9A"/>
    <w:rsid w:val="00EA3A24"/>
    <w:rsid w:val="00EC2D71"/>
    <w:rsid w:val="00EC3AB7"/>
    <w:rsid w:val="00EC3EBA"/>
    <w:rsid w:val="00EC5895"/>
    <w:rsid w:val="00EC6B60"/>
    <w:rsid w:val="00ED2482"/>
    <w:rsid w:val="00ED3302"/>
    <w:rsid w:val="00ED488F"/>
    <w:rsid w:val="00ED56F9"/>
    <w:rsid w:val="00ED644F"/>
    <w:rsid w:val="00ED6947"/>
    <w:rsid w:val="00ED7791"/>
    <w:rsid w:val="00F03A72"/>
    <w:rsid w:val="00F11DCC"/>
    <w:rsid w:val="00F13CFD"/>
    <w:rsid w:val="00F16042"/>
    <w:rsid w:val="00F22449"/>
    <w:rsid w:val="00F30EAB"/>
    <w:rsid w:val="00F32F0D"/>
    <w:rsid w:val="00F3512B"/>
    <w:rsid w:val="00F36C88"/>
    <w:rsid w:val="00F429B1"/>
    <w:rsid w:val="00F42CF9"/>
    <w:rsid w:val="00F43B3A"/>
    <w:rsid w:val="00F456D4"/>
    <w:rsid w:val="00F6492C"/>
    <w:rsid w:val="00F705A8"/>
    <w:rsid w:val="00F74A75"/>
    <w:rsid w:val="00F75176"/>
    <w:rsid w:val="00F764C6"/>
    <w:rsid w:val="00F7798E"/>
    <w:rsid w:val="00F82A0E"/>
    <w:rsid w:val="00F8408F"/>
    <w:rsid w:val="00F93FF1"/>
    <w:rsid w:val="00F952A1"/>
    <w:rsid w:val="00F97A59"/>
    <w:rsid w:val="00FA0D48"/>
    <w:rsid w:val="00FA16EF"/>
    <w:rsid w:val="00FA3173"/>
    <w:rsid w:val="00FA7BD4"/>
    <w:rsid w:val="00FB1E17"/>
    <w:rsid w:val="00FB7732"/>
    <w:rsid w:val="00FB776B"/>
    <w:rsid w:val="00FC40E0"/>
    <w:rsid w:val="00FD06BE"/>
    <w:rsid w:val="00FF0F8D"/>
    <w:rsid w:val="00FF1F07"/>
    <w:rsid w:val="00FF6011"/>
    <w:rsid w:val="00FF6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0CB05"/>
  <w15:chartTrackingRefBased/>
  <w15:docId w15:val="{07FA5240-B566-4EFD-B2F4-9ADD1BBE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5E36"/>
    <w:pPr>
      <w:spacing w:after="0" w:line="240" w:lineRule="auto"/>
    </w:pPr>
    <w:rPr>
      <w:rFonts w:ascii="Times New Roman" w:hAnsi="Times New Roman" w:cs="Times New Roman"/>
      <w:sz w:val="24"/>
      <w:szCs w:val="24"/>
      <w:lang w:val="en-GB" w:eastAsia="en-GB"/>
    </w:rPr>
  </w:style>
  <w:style w:type="paragraph" w:styleId="Heading1">
    <w:name w:val="heading 1"/>
    <w:basedOn w:val="Normal"/>
    <w:link w:val="Heading1Char"/>
    <w:uiPriority w:val="9"/>
    <w:qFormat/>
    <w:rsid w:val="004B2123"/>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DE5C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5C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B212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123"/>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4B2123"/>
    <w:pPr>
      <w:ind w:left="720"/>
      <w:contextualSpacing/>
    </w:pPr>
  </w:style>
  <w:style w:type="character" w:customStyle="1" w:styleId="Heading4Char">
    <w:name w:val="Heading 4 Char"/>
    <w:basedOn w:val="DefaultParagraphFont"/>
    <w:link w:val="Heading4"/>
    <w:uiPriority w:val="9"/>
    <w:rsid w:val="004B212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B2123"/>
    <w:pPr>
      <w:spacing w:before="100" w:beforeAutospacing="1" w:after="100" w:afterAutospacing="1"/>
    </w:pPr>
    <w:rPr>
      <w:rFonts w:eastAsia="Times New Roman"/>
    </w:rPr>
  </w:style>
  <w:style w:type="table" w:styleId="TableGrid">
    <w:name w:val="Table Grid"/>
    <w:basedOn w:val="TableNormal"/>
    <w:uiPriority w:val="39"/>
    <w:rsid w:val="004B21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B21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2123"/>
    <w:rPr>
      <w:rFonts w:ascii="Segoe UI" w:hAnsi="Segoe UI" w:cs="Segoe UI"/>
      <w:sz w:val="18"/>
      <w:szCs w:val="18"/>
    </w:rPr>
  </w:style>
  <w:style w:type="character" w:customStyle="1" w:styleId="Heading2Char">
    <w:name w:val="Heading 2 Char"/>
    <w:basedOn w:val="DefaultParagraphFont"/>
    <w:link w:val="Heading2"/>
    <w:uiPriority w:val="9"/>
    <w:rsid w:val="00DE5C6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5C61"/>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DE5C61"/>
    <w:rPr>
      <w:i/>
      <w:iCs/>
    </w:rPr>
  </w:style>
  <w:style w:type="paragraph" w:styleId="FootnoteText">
    <w:name w:val="footnote text"/>
    <w:aliases w:val="Footnote,Footnote Text Char2 Char,Char Char Char,Char CarNum-Doc Paragraph Char Char,Footnote Text Char1 Char Char,Footnote Text Char Char Char Char,Fo Char Char Char Char,Fotnot Char Char Char Char,Footnote Text Char Char1 Char,E Fußn,Cha"/>
    <w:basedOn w:val="Normal"/>
    <w:link w:val="FootnoteTextChar"/>
    <w:uiPriority w:val="99"/>
    <w:unhideWhenUsed/>
    <w:qFormat/>
    <w:rsid w:val="00AC470C"/>
    <w:rPr>
      <w:sz w:val="20"/>
      <w:szCs w:val="20"/>
    </w:rPr>
  </w:style>
  <w:style w:type="character" w:customStyle="1" w:styleId="FootnoteTextChar">
    <w:name w:val="Footnote Text Char"/>
    <w:aliases w:val="Footnote Char,Footnote Text Char2 Char Char,Char Char Char Char,Char CarNum-Doc Paragraph Char Char Char,Footnote Text Char1 Char Char Char,Footnote Text Char Char Char Char Char,Fo Char Char Char Char Char,E Fußn Char,Cha Char"/>
    <w:basedOn w:val="DefaultParagraphFont"/>
    <w:link w:val="FootnoteText"/>
    <w:uiPriority w:val="99"/>
    <w:rsid w:val="00AC470C"/>
    <w:rPr>
      <w:sz w:val="20"/>
      <w:szCs w:val="20"/>
    </w:rPr>
  </w:style>
  <w:style w:type="character" w:styleId="FootnoteReference">
    <w:name w:val="footnote reference"/>
    <w:aliases w:val="SUPERS,E FNZ,-E Fußnotenzeichen,Footnote#,16 Point,Superscript 6 Point,ftref,number,Footnote reference number,Footnote symbol,note TESI,referencia nota al pie,Appel note de bas de page,BVI fnr,Footnote Reference Number,footnote ref,fr"/>
    <w:basedOn w:val="DefaultParagraphFont"/>
    <w:uiPriority w:val="99"/>
    <w:unhideWhenUsed/>
    <w:qFormat/>
    <w:rsid w:val="00AC470C"/>
    <w:rPr>
      <w:vertAlign w:val="superscript"/>
    </w:rPr>
  </w:style>
  <w:style w:type="character" w:styleId="CommentReference">
    <w:name w:val="annotation reference"/>
    <w:basedOn w:val="DefaultParagraphFont"/>
    <w:uiPriority w:val="99"/>
    <w:semiHidden/>
    <w:unhideWhenUsed/>
    <w:rsid w:val="001D5C5B"/>
    <w:rPr>
      <w:sz w:val="16"/>
      <w:szCs w:val="16"/>
    </w:rPr>
  </w:style>
  <w:style w:type="paragraph" w:styleId="CommentText">
    <w:name w:val="annotation text"/>
    <w:basedOn w:val="Normal"/>
    <w:link w:val="CommentTextChar"/>
    <w:uiPriority w:val="99"/>
    <w:unhideWhenUsed/>
    <w:rsid w:val="001D5C5B"/>
    <w:rPr>
      <w:sz w:val="20"/>
      <w:szCs w:val="20"/>
    </w:rPr>
  </w:style>
  <w:style w:type="character" w:customStyle="1" w:styleId="CommentTextChar">
    <w:name w:val="Comment Text Char"/>
    <w:basedOn w:val="DefaultParagraphFont"/>
    <w:link w:val="CommentText"/>
    <w:uiPriority w:val="99"/>
    <w:rsid w:val="001D5C5B"/>
    <w:rPr>
      <w:sz w:val="20"/>
      <w:szCs w:val="20"/>
    </w:rPr>
  </w:style>
  <w:style w:type="paragraph" w:styleId="CommentSubject">
    <w:name w:val="annotation subject"/>
    <w:basedOn w:val="CommentText"/>
    <w:next w:val="CommentText"/>
    <w:link w:val="CommentSubjectChar"/>
    <w:uiPriority w:val="99"/>
    <w:semiHidden/>
    <w:unhideWhenUsed/>
    <w:rsid w:val="001D5C5B"/>
    <w:rPr>
      <w:b/>
      <w:bCs/>
    </w:rPr>
  </w:style>
  <w:style w:type="character" w:customStyle="1" w:styleId="CommentSubjectChar">
    <w:name w:val="Comment Subject Char"/>
    <w:basedOn w:val="CommentTextChar"/>
    <w:link w:val="CommentSubject"/>
    <w:uiPriority w:val="99"/>
    <w:semiHidden/>
    <w:rsid w:val="001D5C5B"/>
    <w:rPr>
      <w:b/>
      <w:bCs/>
      <w:sz w:val="20"/>
      <w:szCs w:val="20"/>
    </w:rPr>
  </w:style>
  <w:style w:type="character" w:customStyle="1" w:styleId="st">
    <w:name w:val="st"/>
    <w:basedOn w:val="DefaultParagraphFont"/>
    <w:rsid w:val="003E1FC0"/>
  </w:style>
  <w:style w:type="character" w:styleId="Hyperlink">
    <w:name w:val="Hyperlink"/>
    <w:basedOn w:val="DefaultParagraphFont"/>
    <w:uiPriority w:val="99"/>
    <w:unhideWhenUsed/>
    <w:rsid w:val="00952297"/>
    <w:rPr>
      <w:color w:val="0563C1" w:themeColor="hyperlink"/>
      <w:u w:val="single"/>
    </w:rPr>
  </w:style>
  <w:style w:type="character" w:customStyle="1" w:styleId="tlid-translation">
    <w:name w:val="tlid-translation"/>
    <w:basedOn w:val="DefaultParagraphFont"/>
    <w:rsid w:val="00F82A0E"/>
  </w:style>
  <w:style w:type="table" w:customStyle="1" w:styleId="CFTable1">
    <w:name w:val="CF Table 1"/>
    <w:basedOn w:val="TableNormal"/>
    <w:uiPriority w:val="99"/>
    <w:rsid w:val="005E3F8E"/>
    <w:pPr>
      <w:spacing w:after="0" w:line="240" w:lineRule="auto"/>
    </w:pPr>
    <w:rPr>
      <w:rFonts w:ascii="Arial Narrow" w:hAnsi="Arial Narrow"/>
      <w:sz w:val="14"/>
      <w:lang w:val="en-GB"/>
    </w:rPr>
    <w:tblPr>
      <w:tblBorders>
        <w:bottom w:val="dotted" w:sz="4" w:space="0" w:color="E7E6E6" w:themeColor="background2"/>
        <w:insideH w:val="dotted" w:sz="4" w:space="0" w:color="E7E6E6" w:themeColor="background2"/>
      </w:tblBorders>
    </w:tblPr>
    <w:tcPr>
      <w:shd w:val="clear" w:color="auto" w:fill="auto"/>
      <w:tcMar>
        <w:top w:w="40" w:type="dxa"/>
        <w:left w:w="85" w:type="dxa"/>
        <w:bottom w:w="40" w:type="dxa"/>
        <w:right w:w="85" w:type="dxa"/>
      </w:tcMar>
    </w:tcPr>
    <w:tblStylePr w:type="firstRow">
      <w:rPr>
        <w:rFonts w:ascii="Arial" w:hAnsi="Arial"/>
        <w:b w:val="0"/>
        <w:i w:val="0"/>
        <w:caps/>
        <w:smallCaps w:val="0"/>
        <w:strike w:val="0"/>
        <w:dstrike w:val="0"/>
        <w:vanish w:val="0"/>
        <w:sz w:val="14"/>
        <w:vertAlign w:val="baseline"/>
      </w:rPr>
      <w:tblPr/>
      <w:tcPr>
        <w:shd w:val="clear" w:color="auto" w:fill="E7E6E6" w:themeFill="background2"/>
      </w:tcPr>
    </w:tblStylePr>
  </w:style>
  <w:style w:type="paragraph" w:customStyle="1" w:styleId="TableHeader">
    <w:name w:val="Table Header"/>
    <w:basedOn w:val="Normal"/>
    <w:qFormat/>
    <w:rsid w:val="005E3F8E"/>
    <w:pPr>
      <w:spacing w:line="160" w:lineRule="atLeast"/>
    </w:pPr>
    <w:rPr>
      <w:rFonts w:ascii="Arial" w:hAnsi="Arial"/>
      <w:b/>
      <w:color w:val="767171" w:themeColor="background2" w:themeShade="80"/>
      <w:sz w:val="20"/>
    </w:rPr>
  </w:style>
  <w:style w:type="character" w:styleId="FollowedHyperlink">
    <w:name w:val="FollowedHyperlink"/>
    <w:basedOn w:val="DefaultParagraphFont"/>
    <w:uiPriority w:val="99"/>
    <w:semiHidden/>
    <w:unhideWhenUsed/>
    <w:rsid w:val="008854A5"/>
    <w:rPr>
      <w:color w:val="954F72" w:themeColor="followedHyperlink"/>
      <w:u w:val="single"/>
    </w:rPr>
  </w:style>
  <w:style w:type="paragraph" w:styleId="NoSpacing">
    <w:name w:val="No Spacing"/>
    <w:uiPriority w:val="1"/>
    <w:qFormat/>
    <w:rsid w:val="00C37287"/>
    <w:pPr>
      <w:spacing w:after="0" w:line="240" w:lineRule="auto"/>
    </w:pPr>
    <w:rPr>
      <w:sz w:val="24"/>
      <w:szCs w:val="24"/>
      <w:lang w:val="de-DE"/>
    </w:rPr>
  </w:style>
  <w:style w:type="paragraph" w:customStyle="1" w:styleId="BoxHighlightText">
    <w:name w:val="Box Highlight Text"/>
    <w:basedOn w:val="Normal"/>
    <w:qFormat/>
    <w:rsid w:val="00C37287"/>
    <w:pPr>
      <w:pBdr>
        <w:top w:val="single" w:sz="4" w:space="8" w:color="CBC4BC"/>
        <w:left w:val="single" w:sz="4" w:space="12" w:color="CBC4BC"/>
        <w:bottom w:val="single" w:sz="4" w:space="8" w:color="CBC4BC"/>
        <w:right w:val="single" w:sz="4" w:space="12" w:color="CBC4BC"/>
      </w:pBdr>
      <w:shd w:val="clear" w:color="auto" w:fill="CBC4BC"/>
      <w:spacing w:before="240" w:line="250" w:lineRule="atLeast"/>
      <w:ind w:left="227" w:right="227"/>
    </w:pPr>
    <w:rPr>
      <w:rFonts w:ascii="Arial" w:hAnsi="Arial"/>
      <w:color w:val="000000" w:themeColor="text1"/>
      <w:sz w:val="20"/>
    </w:rPr>
  </w:style>
  <w:style w:type="paragraph" w:customStyle="1" w:styleId="p1">
    <w:name w:val="p1"/>
    <w:basedOn w:val="Normal"/>
    <w:rsid w:val="00F22449"/>
    <w:rPr>
      <w:rFonts w:ascii="Helvetica Neue" w:hAnsi="Helvetica Neue"/>
      <w:color w:val="E4AF0A"/>
      <w:sz w:val="18"/>
      <w:szCs w:val="18"/>
    </w:rPr>
  </w:style>
  <w:style w:type="paragraph" w:customStyle="1" w:styleId="p2">
    <w:name w:val="p2"/>
    <w:basedOn w:val="Normal"/>
    <w:rsid w:val="00F22449"/>
    <w:rPr>
      <w:rFonts w:ascii="Helvetica Neue" w:hAnsi="Helvetica Neue"/>
      <w:color w:val="454545"/>
      <w:sz w:val="18"/>
      <w:szCs w:val="18"/>
    </w:rPr>
  </w:style>
  <w:style w:type="character" w:customStyle="1" w:styleId="s1">
    <w:name w:val="s1"/>
    <w:basedOn w:val="DefaultParagraphFont"/>
    <w:rsid w:val="00F22449"/>
    <w:rPr>
      <w:color w:val="454545"/>
    </w:rPr>
  </w:style>
  <w:style w:type="character" w:customStyle="1" w:styleId="apple-converted-space">
    <w:name w:val="apple-converted-space"/>
    <w:basedOn w:val="DefaultParagraphFont"/>
    <w:rsid w:val="00051340"/>
  </w:style>
  <w:style w:type="paragraph" w:styleId="Footer">
    <w:name w:val="footer"/>
    <w:basedOn w:val="Normal"/>
    <w:link w:val="FooterChar"/>
    <w:uiPriority w:val="99"/>
    <w:unhideWhenUsed/>
    <w:rsid w:val="00995E36"/>
    <w:pPr>
      <w:tabs>
        <w:tab w:val="center" w:pos="4536"/>
        <w:tab w:val="right" w:pos="9072"/>
      </w:tabs>
    </w:pPr>
  </w:style>
  <w:style w:type="character" w:customStyle="1" w:styleId="FooterChar">
    <w:name w:val="Footer Char"/>
    <w:basedOn w:val="DefaultParagraphFont"/>
    <w:link w:val="Footer"/>
    <w:uiPriority w:val="99"/>
    <w:rsid w:val="00995E36"/>
  </w:style>
  <w:style w:type="character" w:styleId="PageNumber">
    <w:name w:val="page number"/>
    <w:basedOn w:val="DefaultParagraphFont"/>
    <w:uiPriority w:val="99"/>
    <w:semiHidden/>
    <w:unhideWhenUsed/>
    <w:rsid w:val="00995E36"/>
  </w:style>
  <w:style w:type="paragraph" w:styleId="Header">
    <w:name w:val="header"/>
    <w:basedOn w:val="Normal"/>
    <w:link w:val="HeaderChar"/>
    <w:uiPriority w:val="99"/>
    <w:unhideWhenUsed/>
    <w:rsid w:val="00995E36"/>
    <w:pPr>
      <w:tabs>
        <w:tab w:val="center" w:pos="4536"/>
        <w:tab w:val="right" w:pos="9072"/>
      </w:tabs>
    </w:pPr>
  </w:style>
  <w:style w:type="character" w:customStyle="1" w:styleId="HeaderChar">
    <w:name w:val="Header Char"/>
    <w:basedOn w:val="DefaultParagraphFont"/>
    <w:link w:val="Header"/>
    <w:uiPriority w:val="99"/>
    <w:rsid w:val="00995E36"/>
  </w:style>
  <w:style w:type="character" w:styleId="Strong">
    <w:name w:val="Strong"/>
    <w:basedOn w:val="DefaultParagraphFont"/>
    <w:uiPriority w:val="22"/>
    <w:qFormat/>
    <w:rsid w:val="00B21DE7"/>
    <w:rPr>
      <w:b/>
      <w:bCs/>
    </w:rPr>
  </w:style>
  <w:style w:type="paragraph" w:customStyle="1" w:styleId="v">
    <w:name w:val="v"/>
    <w:basedOn w:val="Normal"/>
    <w:rsid w:val="00B21DE7"/>
    <w:pPr>
      <w:spacing w:before="100" w:beforeAutospacing="1" w:after="100" w:afterAutospacing="1"/>
    </w:pPr>
  </w:style>
  <w:style w:type="paragraph" w:styleId="EndnoteText">
    <w:name w:val="endnote text"/>
    <w:basedOn w:val="Normal"/>
    <w:link w:val="EndnoteTextChar"/>
    <w:uiPriority w:val="99"/>
    <w:semiHidden/>
    <w:unhideWhenUsed/>
    <w:rsid w:val="00243E64"/>
    <w:rPr>
      <w:rFonts w:asciiTheme="minorHAnsi" w:hAnsiTheme="minorHAnsi" w:cstheme="minorBidi"/>
      <w:sz w:val="20"/>
      <w:szCs w:val="20"/>
      <w:lang w:val="en-US" w:eastAsia="en-US"/>
    </w:rPr>
  </w:style>
  <w:style w:type="character" w:customStyle="1" w:styleId="EndnoteTextChar">
    <w:name w:val="Endnote Text Char"/>
    <w:basedOn w:val="DefaultParagraphFont"/>
    <w:link w:val="EndnoteText"/>
    <w:uiPriority w:val="99"/>
    <w:semiHidden/>
    <w:rsid w:val="00243E64"/>
    <w:rPr>
      <w:sz w:val="20"/>
      <w:szCs w:val="20"/>
    </w:rPr>
  </w:style>
  <w:style w:type="character" w:styleId="EndnoteReference">
    <w:name w:val="endnote reference"/>
    <w:basedOn w:val="DefaultParagraphFont"/>
    <w:uiPriority w:val="99"/>
    <w:semiHidden/>
    <w:unhideWhenUsed/>
    <w:rsid w:val="00243E64"/>
    <w:rPr>
      <w:vertAlign w:val="superscript"/>
    </w:rPr>
  </w:style>
  <w:style w:type="paragraph" w:styleId="Caption">
    <w:name w:val="caption"/>
    <w:basedOn w:val="Normal"/>
    <w:next w:val="Normal"/>
    <w:uiPriority w:val="35"/>
    <w:unhideWhenUsed/>
    <w:qFormat/>
    <w:rsid w:val="0048404D"/>
    <w:pPr>
      <w:spacing w:before="240" w:line="200" w:lineRule="atLeast"/>
    </w:pPr>
    <w:rPr>
      <w:rFonts w:ascii="Arial" w:hAnsi="Arial" w:cstheme="minorBidi"/>
      <w:iCs/>
      <w:color w:val="000000" w:themeColor="text1"/>
      <w:sz w:val="16"/>
      <w:szCs w:val="18"/>
      <w:lang w:val="en-US" w:eastAsia="en-US"/>
    </w:rPr>
  </w:style>
  <w:style w:type="table" w:styleId="LightList-Accent2">
    <w:name w:val="Light List Accent 2"/>
    <w:basedOn w:val="TableNormal"/>
    <w:uiPriority w:val="61"/>
    <w:rsid w:val="0048404D"/>
    <w:pPr>
      <w:spacing w:after="0" w:line="240" w:lineRule="auto"/>
    </w:pPr>
    <w:rPr>
      <w:lang w:val="en-GB"/>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TableGrid1">
    <w:name w:val="Table Grid1"/>
    <w:basedOn w:val="TableNormal"/>
    <w:next w:val="TableGrid"/>
    <w:uiPriority w:val="39"/>
    <w:rsid w:val="00D8281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47B2D"/>
    <w:pPr>
      <w:spacing w:after="0" w:line="240" w:lineRule="auto"/>
    </w:pPr>
    <w:rPr>
      <w:rFonts w:ascii="Times New Roman" w:hAnsi="Times New Roman" w:cs="Times New Roman"/>
      <w:sz w:val="24"/>
      <w:szCs w:val="24"/>
      <w:lang w:val="en-GB" w:eastAsia="en-GB"/>
    </w:rPr>
  </w:style>
  <w:style w:type="paragraph" w:customStyle="1" w:styleId="BoxNumberedText">
    <w:name w:val="Box Numbered Text"/>
    <w:basedOn w:val="Normal"/>
    <w:qFormat/>
    <w:rsid w:val="00754C4C"/>
    <w:pPr>
      <w:numPr>
        <w:numId w:val="34"/>
      </w:numPr>
      <w:pBdr>
        <w:top w:val="single" w:sz="4" w:space="8" w:color="CBC4BC"/>
        <w:left w:val="single" w:sz="4" w:space="12" w:color="CBC4BC"/>
        <w:bottom w:val="single" w:sz="4" w:space="8" w:color="CBC4BC"/>
        <w:right w:val="single" w:sz="4" w:space="12" w:color="CBC4BC"/>
      </w:pBdr>
      <w:shd w:val="clear" w:color="auto" w:fill="CBC4BC"/>
      <w:spacing w:line="250" w:lineRule="atLeast"/>
      <w:ind w:left="567" w:right="227" w:hanging="340"/>
    </w:pPr>
    <w:rPr>
      <w:rFonts w:ascii="Arial" w:eastAsia="Times New Roman" w:hAnsi="Arial"/>
      <w:color w:val="000000" w:themeColor="text1"/>
      <w:sz w:val="20"/>
      <w:szCs w:val="22"/>
      <w:lang w:val="en-US" w:eastAsia="en-US"/>
    </w:rPr>
  </w:style>
  <w:style w:type="character" w:customStyle="1" w:styleId="UnresolvedMention1">
    <w:name w:val="Unresolved Mention1"/>
    <w:basedOn w:val="DefaultParagraphFont"/>
    <w:uiPriority w:val="99"/>
    <w:rsid w:val="002D59E3"/>
    <w:rPr>
      <w:color w:val="605E5C"/>
      <w:shd w:val="clear" w:color="auto" w:fill="E1DFDD"/>
    </w:rPr>
  </w:style>
  <w:style w:type="character" w:customStyle="1" w:styleId="normaltextrun">
    <w:name w:val="normaltextrun"/>
    <w:basedOn w:val="DefaultParagraphFont"/>
    <w:rsid w:val="00FA7BD4"/>
  </w:style>
  <w:style w:type="character" w:customStyle="1" w:styleId="eop">
    <w:name w:val="eop"/>
    <w:basedOn w:val="DefaultParagraphFont"/>
    <w:rsid w:val="00FA7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3909">
      <w:bodyDiv w:val="1"/>
      <w:marLeft w:val="0"/>
      <w:marRight w:val="0"/>
      <w:marTop w:val="0"/>
      <w:marBottom w:val="0"/>
      <w:divBdr>
        <w:top w:val="none" w:sz="0" w:space="0" w:color="auto"/>
        <w:left w:val="none" w:sz="0" w:space="0" w:color="auto"/>
        <w:bottom w:val="none" w:sz="0" w:space="0" w:color="auto"/>
        <w:right w:val="none" w:sz="0" w:space="0" w:color="auto"/>
      </w:divBdr>
    </w:div>
    <w:div w:id="156656087">
      <w:bodyDiv w:val="1"/>
      <w:marLeft w:val="0"/>
      <w:marRight w:val="0"/>
      <w:marTop w:val="0"/>
      <w:marBottom w:val="0"/>
      <w:divBdr>
        <w:top w:val="none" w:sz="0" w:space="0" w:color="auto"/>
        <w:left w:val="none" w:sz="0" w:space="0" w:color="auto"/>
        <w:bottom w:val="none" w:sz="0" w:space="0" w:color="auto"/>
        <w:right w:val="none" w:sz="0" w:space="0" w:color="auto"/>
      </w:divBdr>
    </w:div>
    <w:div w:id="292179149">
      <w:bodyDiv w:val="1"/>
      <w:marLeft w:val="0"/>
      <w:marRight w:val="0"/>
      <w:marTop w:val="0"/>
      <w:marBottom w:val="0"/>
      <w:divBdr>
        <w:top w:val="none" w:sz="0" w:space="0" w:color="auto"/>
        <w:left w:val="none" w:sz="0" w:space="0" w:color="auto"/>
        <w:bottom w:val="none" w:sz="0" w:space="0" w:color="auto"/>
        <w:right w:val="none" w:sz="0" w:space="0" w:color="auto"/>
      </w:divBdr>
    </w:div>
    <w:div w:id="302274819">
      <w:bodyDiv w:val="1"/>
      <w:marLeft w:val="0"/>
      <w:marRight w:val="0"/>
      <w:marTop w:val="0"/>
      <w:marBottom w:val="0"/>
      <w:divBdr>
        <w:top w:val="none" w:sz="0" w:space="0" w:color="auto"/>
        <w:left w:val="none" w:sz="0" w:space="0" w:color="auto"/>
        <w:bottom w:val="none" w:sz="0" w:space="0" w:color="auto"/>
        <w:right w:val="none" w:sz="0" w:space="0" w:color="auto"/>
      </w:divBdr>
    </w:div>
    <w:div w:id="397673882">
      <w:bodyDiv w:val="1"/>
      <w:marLeft w:val="0"/>
      <w:marRight w:val="0"/>
      <w:marTop w:val="0"/>
      <w:marBottom w:val="0"/>
      <w:divBdr>
        <w:top w:val="none" w:sz="0" w:space="0" w:color="auto"/>
        <w:left w:val="none" w:sz="0" w:space="0" w:color="auto"/>
        <w:bottom w:val="none" w:sz="0" w:space="0" w:color="auto"/>
        <w:right w:val="none" w:sz="0" w:space="0" w:color="auto"/>
      </w:divBdr>
    </w:div>
    <w:div w:id="425461372">
      <w:bodyDiv w:val="1"/>
      <w:marLeft w:val="0"/>
      <w:marRight w:val="0"/>
      <w:marTop w:val="0"/>
      <w:marBottom w:val="0"/>
      <w:divBdr>
        <w:top w:val="none" w:sz="0" w:space="0" w:color="auto"/>
        <w:left w:val="none" w:sz="0" w:space="0" w:color="auto"/>
        <w:bottom w:val="none" w:sz="0" w:space="0" w:color="auto"/>
        <w:right w:val="none" w:sz="0" w:space="0" w:color="auto"/>
      </w:divBdr>
    </w:div>
    <w:div w:id="449326533">
      <w:bodyDiv w:val="1"/>
      <w:marLeft w:val="0"/>
      <w:marRight w:val="0"/>
      <w:marTop w:val="0"/>
      <w:marBottom w:val="0"/>
      <w:divBdr>
        <w:top w:val="none" w:sz="0" w:space="0" w:color="auto"/>
        <w:left w:val="none" w:sz="0" w:space="0" w:color="auto"/>
        <w:bottom w:val="none" w:sz="0" w:space="0" w:color="auto"/>
        <w:right w:val="none" w:sz="0" w:space="0" w:color="auto"/>
      </w:divBdr>
    </w:div>
    <w:div w:id="583101823">
      <w:bodyDiv w:val="1"/>
      <w:marLeft w:val="0"/>
      <w:marRight w:val="0"/>
      <w:marTop w:val="0"/>
      <w:marBottom w:val="0"/>
      <w:divBdr>
        <w:top w:val="none" w:sz="0" w:space="0" w:color="auto"/>
        <w:left w:val="none" w:sz="0" w:space="0" w:color="auto"/>
        <w:bottom w:val="none" w:sz="0" w:space="0" w:color="auto"/>
        <w:right w:val="none" w:sz="0" w:space="0" w:color="auto"/>
      </w:divBdr>
    </w:div>
    <w:div w:id="698508258">
      <w:bodyDiv w:val="1"/>
      <w:marLeft w:val="0"/>
      <w:marRight w:val="0"/>
      <w:marTop w:val="0"/>
      <w:marBottom w:val="0"/>
      <w:divBdr>
        <w:top w:val="none" w:sz="0" w:space="0" w:color="auto"/>
        <w:left w:val="none" w:sz="0" w:space="0" w:color="auto"/>
        <w:bottom w:val="none" w:sz="0" w:space="0" w:color="auto"/>
        <w:right w:val="none" w:sz="0" w:space="0" w:color="auto"/>
      </w:divBdr>
    </w:div>
    <w:div w:id="729112923">
      <w:bodyDiv w:val="1"/>
      <w:marLeft w:val="0"/>
      <w:marRight w:val="0"/>
      <w:marTop w:val="0"/>
      <w:marBottom w:val="0"/>
      <w:divBdr>
        <w:top w:val="none" w:sz="0" w:space="0" w:color="auto"/>
        <w:left w:val="none" w:sz="0" w:space="0" w:color="auto"/>
        <w:bottom w:val="none" w:sz="0" w:space="0" w:color="auto"/>
        <w:right w:val="none" w:sz="0" w:space="0" w:color="auto"/>
      </w:divBdr>
    </w:div>
    <w:div w:id="748770876">
      <w:bodyDiv w:val="1"/>
      <w:marLeft w:val="0"/>
      <w:marRight w:val="0"/>
      <w:marTop w:val="0"/>
      <w:marBottom w:val="0"/>
      <w:divBdr>
        <w:top w:val="none" w:sz="0" w:space="0" w:color="auto"/>
        <w:left w:val="none" w:sz="0" w:space="0" w:color="auto"/>
        <w:bottom w:val="none" w:sz="0" w:space="0" w:color="auto"/>
        <w:right w:val="none" w:sz="0" w:space="0" w:color="auto"/>
      </w:divBdr>
    </w:div>
    <w:div w:id="765270520">
      <w:bodyDiv w:val="1"/>
      <w:marLeft w:val="0"/>
      <w:marRight w:val="0"/>
      <w:marTop w:val="0"/>
      <w:marBottom w:val="0"/>
      <w:divBdr>
        <w:top w:val="none" w:sz="0" w:space="0" w:color="auto"/>
        <w:left w:val="none" w:sz="0" w:space="0" w:color="auto"/>
        <w:bottom w:val="none" w:sz="0" w:space="0" w:color="auto"/>
        <w:right w:val="none" w:sz="0" w:space="0" w:color="auto"/>
      </w:divBdr>
    </w:div>
    <w:div w:id="802700240">
      <w:bodyDiv w:val="1"/>
      <w:marLeft w:val="0"/>
      <w:marRight w:val="0"/>
      <w:marTop w:val="0"/>
      <w:marBottom w:val="0"/>
      <w:divBdr>
        <w:top w:val="none" w:sz="0" w:space="0" w:color="auto"/>
        <w:left w:val="none" w:sz="0" w:space="0" w:color="auto"/>
        <w:bottom w:val="none" w:sz="0" w:space="0" w:color="auto"/>
        <w:right w:val="none" w:sz="0" w:space="0" w:color="auto"/>
      </w:divBdr>
    </w:div>
    <w:div w:id="875235967">
      <w:bodyDiv w:val="1"/>
      <w:marLeft w:val="0"/>
      <w:marRight w:val="0"/>
      <w:marTop w:val="0"/>
      <w:marBottom w:val="0"/>
      <w:divBdr>
        <w:top w:val="none" w:sz="0" w:space="0" w:color="auto"/>
        <w:left w:val="none" w:sz="0" w:space="0" w:color="auto"/>
        <w:bottom w:val="none" w:sz="0" w:space="0" w:color="auto"/>
        <w:right w:val="none" w:sz="0" w:space="0" w:color="auto"/>
      </w:divBdr>
    </w:div>
    <w:div w:id="887035219">
      <w:bodyDiv w:val="1"/>
      <w:marLeft w:val="0"/>
      <w:marRight w:val="0"/>
      <w:marTop w:val="0"/>
      <w:marBottom w:val="0"/>
      <w:divBdr>
        <w:top w:val="none" w:sz="0" w:space="0" w:color="auto"/>
        <w:left w:val="none" w:sz="0" w:space="0" w:color="auto"/>
        <w:bottom w:val="none" w:sz="0" w:space="0" w:color="auto"/>
        <w:right w:val="none" w:sz="0" w:space="0" w:color="auto"/>
      </w:divBdr>
    </w:div>
    <w:div w:id="907110683">
      <w:bodyDiv w:val="1"/>
      <w:marLeft w:val="0"/>
      <w:marRight w:val="0"/>
      <w:marTop w:val="0"/>
      <w:marBottom w:val="0"/>
      <w:divBdr>
        <w:top w:val="none" w:sz="0" w:space="0" w:color="auto"/>
        <w:left w:val="none" w:sz="0" w:space="0" w:color="auto"/>
        <w:bottom w:val="none" w:sz="0" w:space="0" w:color="auto"/>
        <w:right w:val="none" w:sz="0" w:space="0" w:color="auto"/>
      </w:divBdr>
    </w:div>
    <w:div w:id="988048125">
      <w:bodyDiv w:val="1"/>
      <w:marLeft w:val="0"/>
      <w:marRight w:val="0"/>
      <w:marTop w:val="0"/>
      <w:marBottom w:val="0"/>
      <w:divBdr>
        <w:top w:val="none" w:sz="0" w:space="0" w:color="auto"/>
        <w:left w:val="none" w:sz="0" w:space="0" w:color="auto"/>
        <w:bottom w:val="none" w:sz="0" w:space="0" w:color="auto"/>
        <w:right w:val="none" w:sz="0" w:space="0" w:color="auto"/>
      </w:divBdr>
      <w:divsChild>
        <w:div w:id="1469128941">
          <w:marLeft w:val="0"/>
          <w:marRight w:val="0"/>
          <w:marTop w:val="0"/>
          <w:marBottom w:val="0"/>
          <w:divBdr>
            <w:top w:val="none" w:sz="0" w:space="0" w:color="auto"/>
            <w:left w:val="none" w:sz="0" w:space="0" w:color="auto"/>
            <w:bottom w:val="none" w:sz="0" w:space="0" w:color="auto"/>
            <w:right w:val="none" w:sz="0" w:space="0" w:color="auto"/>
          </w:divBdr>
        </w:div>
      </w:divsChild>
    </w:div>
    <w:div w:id="1007438902">
      <w:bodyDiv w:val="1"/>
      <w:marLeft w:val="0"/>
      <w:marRight w:val="0"/>
      <w:marTop w:val="0"/>
      <w:marBottom w:val="0"/>
      <w:divBdr>
        <w:top w:val="none" w:sz="0" w:space="0" w:color="auto"/>
        <w:left w:val="none" w:sz="0" w:space="0" w:color="auto"/>
        <w:bottom w:val="none" w:sz="0" w:space="0" w:color="auto"/>
        <w:right w:val="none" w:sz="0" w:space="0" w:color="auto"/>
      </w:divBdr>
    </w:div>
    <w:div w:id="1016420898">
      <w:bodyDiv w:val="1"/>
      <w:marLeft w:val="0"/>
      <w:marRight w:val="0"/>
      <w:marTop w:val="0"/>
      <w:marBottom w:val="0"/>
      <w:divBdr>
        <w:top w:val="none" w:sz="0" w:space="0" w:color="auto"/>
        <w:left w:val="none" w:sz="0" w:space="0" w:color="auto"/>
        <w:bottom w:val="none" w:sz="0" w:space="0" w:color="auto"/>
        <w:right w:val="none" w:sz="0" w:space="0" w:color="auto"/>
      </w:divBdr>
      <w:divsChild>
        <w:div w:id="398089537">
          <w:marLeft w:val="0"/>
          <w:marRight w:val="0"/>
          <w:marTop w:val="0"/>
          <w:marBottom w:val="0"/>
          <w:divBdr>
            <w:top w:val="none" w:sz="0" w:space="0" w:color="auto"/>
            <w:left w:val="none" w:sz="0" w:space="0" w:color="auto"/>
            <w:bottom w:val="none" w:sz="0" w:space="0" w:color="auto"/>
            <w:right w:val="none" w:sz="0" w:space="0" w:color="auto"/>
          </w:divBdr>
          <w:divsChild>
            <w:div w:id="716852820">
              <w:marLeft w:val="0"/>
              <w:marRight w:val="0"/>
              <w:marTop w:val="0"/>
              <w:marBottom w:val="0"/>
              <w:divBdr>
                <w:top w:val="none" w:sz="0" w:space="0" w:color="auto"/>
                <w:left w:val="none" w:sz="0" w:space="0" w:color="auto"/>
                <w:bottom w:val="none" w:sz="0" w:space="0" w:color="auto"/>
                <w:right w:val="none" w:sz="0" w:space="0" w:color="auto"/>
              </w:divBdr>
              <w:divsChild>
                <w:div w:id="10598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6080">
      <w:bodyDiv w:val="1"/>
      <w:marLeft w:val="0"/>
      <w:marRight w:val="0"/>
      <w:marTop w:val="0"/>
      <w:marBottom w:val="0"/>
      <w:divBdr>
        <w:top w:val="none" w:sz="0" w:space="0" w:color="auto"/>
        <w:left w:val="none" w:sz="0" w:space="0" w:color="auto"/>
        <w:bottom w:val="none" w:sz="0" w:space="0" w:color="auto"/>
        <w:right w:val="none" w:sz="0" w:space="0" w:color="auto"/>
      </w:divBdr>
    </w:div>
    <w:div w:id="1056929642">
      <w:bodyDiv w:val="1"/>
      <w:marLeft w:val="0"/>
      <w:marRight w:val="0"/>
      <w:marTop w:val="0"/>
      <w:marBottom w:val="0"/>
      <w:divBdr>
        <w:top w:val="none" w:sz="0" w:space="0" w:color="auto"/>
        <w:left w:val="none" w:sz="0" w:space="0" w:color="auto"/>
        <w:bottom w:val="none" w:sz="0" w:space="0" w:color="auto"/>
        <w:right w:val="none" w:sz="0" w:space="0" w:color="auto"/>
      </w:divBdr>
    </w:div>
    <w:div w:id="1122653493">
      <w:bodyDiv w:val="1"/>
      <w:marLeft w:val="0"/>
      <w:marRight w:val="0"/>
      <w:marTop w:val="0"/>
      <w:marBottom w:val="0"/>
      <w:divBdr>
        <w:top w:val="none" w:sz="0" w:space="0" w:color="auto"/>
        <w:left w:val="none" w:sz="0" w:space="0" w:color="auto"/>
        <w:bottom w:val="none" w:sz="0" w:space="0" w:color="auto"/>
        <w:right w:val="none" w:sz="0" w:space="0" w:color="auto"/>
      </w:divBdr>
    </w:div>
    <w:div w:id="1143307327">
      <w:bodyDiv w:val="1"/>
      <w:marLeft w:val="0"/>
      <w:marRight w:val="0"/>
      <w:marTop w:val="0"/>
      <w:marBottom w:val="0"/>
      <w:divBdr>
        <w:top w:val="none" w:sz="0" w:space="0" w:color="auto"/>
        <w:left w:val="none" w:sz="0" w:space="0" w:color="auto"/>
        <w:bottom w:val="none" w:sz="0" w:space="0" w:color="auto"/>
        <w:right w:val="none" w:sz="0" w:space="0" w:color="auto"/>
      </w:divBdr>
    </w:div>
    <w:div w:id="1178426301">
      <w:bodyDiv w:val="1"/>
      <w:marLeft w:val="0"/>
      <w:marRight w:val="0"/>
      <w:marTop w:val="0"/>
      <w:marBottom w:val="0"/>
      <w:divBdr>
        <w:top w:val="none" w:sz="0" w:space="0" w:color="auto"/>
        <w:left w:val="none" w:sz="0" w:space="0" w:color="auto"/>
        <w:bottom w:val="none" w:sz="0" w:space="0" w:color="auto"/>
        <w:right w:val="none" w:sz="0" w:space="0" w:color="auto"/>
      </w:divBdr>
    </w:div>
    <w:div w:id="1191187045">
      <w:bodyDiv w:val="1"/>
      <w:marLeft w:val="0"/>
      <w:marRight w:val="0"/>
      <w:marTop w:val="0"/>
      <w:marBottom w:val="0"/>
      <w:divBdr>
        <w:top w:val="none" w:sz="0" w:space="0" w:color="auto"/>
        <w:left w:val="none" w:sz="0" w:space="0" w:color="auto"/>
        <w:bottom w:val="none" w:sz="0" w:space="0" w:color="auto"/>
        <w:right w:val="none" w:sz="0" w:space="0" w:color="auto"/>
      </w:divBdr>
    </w:div>
    <w:div w:id="1257791866">
      <w:bodyDiv w:val="1"/>
      <w:marLeft w:val="0"/>
      <w:marRight w:val="0"/>
      <w:marTop w:val="0"/>
      <w:marBottom w:val="0"/>
      <w:divBdr>
        <w:top w:val="none" w:sz="0" w:space="0" w:color="auto"/>
        <w:left w:val="none" w:sz="0" w:space="0" w:color="auto"/>
        <w:bottom w:val="none" w:sz="0" w:space="0" w:color="auto"/>
        <w:right w:val="none" w:sz="0" w:space="0" w:color="auto"/>
      </w:divBdr>
    </w:div>
    <w:div w:id="1322468943">
      <w:bodyDiv w:val="1"/>
      <w:marLeft w:val="0"/>
      <w:marRight w:val="0"/>
      <w:marTop w:val="0"/>
      <w:marBottom w:val="0"/>
      <w:divBdr>
        <w:top w:val="none" w:sz="0" w:space="0" w:color="auto"/>
        <w:left w:val="none" w:sz="0" w:space="0" w:color="auto"/>
        <w:bottom w:val="none" w:sz="0" w:space="0" w:color="auto"/>
        <w:right w:val="none" w:sz="0" w:space="0" w:color="auto"/>
      </w:divBdr>
    </w:div>
    <w:div w:id="1324746047">
      <w:bodyDiv w:val="1"/>
      <w:marLeft w:val="0"/>
      <w:marRight w:val="0"/>
      <w:marTop w:val="0"/>
      <w:marBottom w:val="0"/>
      <w:divBdr>
        <w:top w:val="none" w:sz="0" w:space="0" w:color="auto"/>
        <w:left w:val="none" w:sz="0" w:space="0" w:color="auto"/>
        <w:bottom w:val="none" w:sz="0" w:space="0" w:color="auto"/>
        <w:right w:val="none" w:sz="0" w:space="0" w:color="auto"/>
      </w:divBdr>
    </w:div>
    <w:div w:id="1349218004">
      <w:bodyDiv w:val="1"/>
      <w:marLeft w:val="0"/>
      <w:marRight w:val="0"/>
      <w:marTop w:val="0"/>
      <w:marBottom w:val="0"/>
      <w:divBdr>
        <w:top w:val="none" w:sz="0" w:space="0" w:color="auto"/>
        <w:left w:val="none" w:sz="0" w:space="0" w:color="auto"/>
        <w:bottom w:val="none" w:sz="0" w:space="0" w:color="auto"/>
        <w:right w:val="none" w:sz="0" w:space="0" w:color="auto"/>
      </w:divBdr>
    </w:div>
    <w:div w:id="1481801715">
      <w:bodyDiv w:val="1"/>
      <w:marLeft w:val="0"/>
      <w:marRight w:val="0"/>
      <w:marTop w:val="0"/>
      <w:marBottom w:val="0"/>
      <w:divBdr>
        <w:top w:val="none" w:sz="0" w:space="0" w:color="auto"/>
        <w:left w:val="none" w:sz="0" w:space="0" w:color="auto"/>
        <w:bottom w:val="none" w:sz="0" w:space="0" w:color="auto"/>
        <w:right w:val="none" w:sz="0" w:space="0" w:color="auto"/>
      </w:divBdr>
    </w:div>
    <w:div w:id="1502433774">
      <w:bodyDiv w:val="1"/>
      <w:marLeft w:val="0"/>
      <w:marRight w:val="0"/>
      <w:marTop w:val="0"/>
      <w:marBottom w:val="0"/>
      <w:divBdr>
        <w:top w:val="none" w:sz="0" w:space="0" w:color="auto"/>
        <w:left w:val="none" w:sz="0" w:space="0" w:color="auto"/>
        <w:bottom w:val="none" w:sz="0" w:space="0" w:color="auto"/>
        <w:right w:val="none" w:sz="0" w:space="0" w:color="auto"/>
      </w:divBdr>
    </w:div>
    <w:div w:id="1520196934">
      <w:bodyDiv w:val="1"/>
      <w:marLeft w:val="0"/>
      <w:marRight w:val="0"/>
      <w:marTop w:val="0"/>
      <w:marBottom w:val="0"/>
      <w:divBdr>
        <w:top w:val="none" w:sz="0" w:space="0" w:color="auto"/>
        <w:left w:val="none" w:sz="0" w:space="0" w:color="auto"/>
        <w:bottom w:val="none" w:sz="0" w:space="0" w:color="auto"/>
        <w:right w:val="none" w:sz="0" w:space="0" w:color="auto"/>
      </w:divBdr>
      <w:divsChild>
        <w:div w:id="572853104">
          <w:marLeft w:val="0"/>
          <w:marRight w:val="0"/>
          <w:marTop w:val="0"/>
          <w:marBottom w:val="0"/>
          <w:divBdr>
            <w:top w:val="none" w:sz="0" w:space="0" w:color="auto"/>
            <w:left w:val="none" w:sz="0" w:space="0" w:color="auto"/>
            <w:bottom w:val="none" w:sz="0" w:space="0" w:color="auto"/>
            <w:right w:val="none" w:sz="0" w:space="0" w:color="auto"/>
          </w:divBdr>
          <w:divsChild>
            <w:div w:id="987051736">
              <w:marLeft w:val="0"/>
              <w:marRight w:val="0"/>
              <w:marTop w:val="0"/>
              <w:marBottom w:val="0"/>
              <w:divBdr>
                <w:top w:val="none" w:sz="0" w:space="0" w:color="auto"/>
                <w:left w:val="none" w:sz="0" w:space="0" w:color="auto"/>
                <w:bottom w:val="none" w:sz="0" w:space="0" w:color="auto"/>
                <w:right w:val="none" w:sz="0" w:space="0" w:color="auto"/>
              </w:divBdr>
              <w:divsChild>
                <w:div w:id="1895660631">
                  <w:marLeft w:val="0"/>
                  <w:marRight w:val="0"/>
                  <w:marTop w:val="0"/>
                  <w:marBottom w:val="0"/>
                  <w:divBdr>
                    <w:top w:val="none" w:sz="0" w:space="0" w:color="auto"/>
                    <w:left w:val="none" w:sz="0" w:space="0" w:color="auto"/>
                    <w:bottom w:val="none" w:sz="0" w:space="0" w:color="auto"/>
                    <w:right w:val="none" w:sz="0" w:space="0" w:color="auto"/>
                  </w:divBdr>
                  <w:divsChild>
                    <w:div w:id="12670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00143">
      <w:bodyDiv w:val="1"/>
      <w:marLeft w:val="0"/>
      <w:marRight w:val="0"/>
      <w:marTop w:val="0"/>
      <w:marBottom w:val="0"/>
      <w:divBdr>
        <w:top w:val="none" w:sz="0" w:space="0" w:color="auto"/>
        <w:left w:val="none" w:sz="0" w:space="0" w:color="auto"/>
        <w:bottom w:val="none" w:sz="0" w:space="0" w:color="auto"/>
        <w:right w:val="none" w:sz="0" w:space="0" w:color="auto"/>
      </w:divBdr>
    </w:div>
    <w:div w:id="1567953109">
      <w:bodyDiv w:val="1"/>
      <w:marLeft w:val="0"/>
      <w:marRight w:val="0"/>
      <w:marTop w:val="0"/>
      <w:marBottom w:val="0"/>
      <w:divBdr>
        <w:top w:val="none" w:sz="0" w:space="0" w:color="auto"/>
        <w:left w:val="none" w:sz="0" w:space="0" w:color="auto"/>
        <w:bottom w:val="none" w:sz="0" w:space="0" w:color="auto"/>
        <w:right w:val="none" w:sz="0" w:space="0" w:color="auto"/>
      </w:divBdr>
    </w:div>
    <w:div w:id="1585529523">
      <w:bodyDiv w:val="1"/>
      <w:marLeft w:val="0"/>
      <w:marRight w:val="0"/>
      <w:marTop w:val="0"/>
      <w:marBottom w:val="0"/>
      <w:divBdr>
        <w:top w:val="none" w:sz="0" w:space="0" w:color="auto"/>
        <w:left w:val="none" w:sz="0" w:space="0" w:color="auto"/>
        <w:bottom w:val="none" w:sz="0" w:space="0" w:color="auto"/>
        <w:right w:val="none" w:sz="0" w:space="0" w:color="auto"/>
      </w:divBdr>
    </w:div>
    <w:div w:id="1620186912">
      <w:bodyDiv w:val="1"/>
      <w:marLeft w:val="0"/>
      <w:marRight w:val="0"/>
      <w:marTop w:val="0"/>
      <w:marBottom w:val="0"/>
      <w:divBdr>
        <w:top w:val="none" w:sz="0" w:space="0" w:color="auto"/>
        <w:left w:val="none" w:sz="0" w:space="0" w:color="auto"/>
        <w:bottom w:val="none" w:sz="0" w:space="0" w:color="auto"/>
        <w:right w:val="none" w:sz="0" w:space="0" w:color="auto"/>
      </w:divBdr>
    </w:div>
    <w:div w:id="1644846911">
      <w:bodyDiv w:val="1"/>
      <w:marLeft w:val="0"/>
      <w:marRight w:val="0"/>
      <w:marTop w:val="0"/>
      <w:marBottom w:val="0"/>
      <w:divBdr>
        <w:top w:val="none" w:sz="0" w:space="0" w:color="auto"/>
        <w:left w:val="none" w:sz="0" w:space="0" w:color="auto"/>
        <w:bottom w:val="none" w:sz="0" w:space="0" w:color="auto"/>
        <w:right w:val="none" w:sz="0" w:space="0" w:color="auto"/>
      </w:divBdr>
    </w:div>
    <w:div w:id="1654681747">
      <w:bodyDiv w:val="1"/>
      <w:marLeft w:val="0"/>
      <w:marRight w:val="0"/>
      <w:marTop w:val="0"/>
      <w:marBottom w:val="0"/>
      <w:divBdr>
        <w:top w:val="none" w:sz="0" w:space="0" w:color="auto"/>
        <w:left w:val="none" w:sz="0" w:space="0" w:color="auto"/>
        <w:bottom w:val="none" w:sz="0" w:space="0" w:color="auto"/>
        <w:right w:val="none" w:sz="0" w:space="0" w:color="auto"/>
      </w:divBdr>
    </w:div>
    <w:div w:id="1692533717">
      <w:bodyDiv w:val="1"/>
      <w:marLeft w:val="0"/>
      <w:marRight w:val="0"/>
      <w:marTop w:val="0"/>
      <w:marBottom w:val="0"/>
      <w:divBdr>
        <w:top w:val="none" w:sz="0" w:space="0" w:color="auto"/>
        <w:left w:val="none" w:sz="0" w:space="0" w:color="auto"/>
        <w:bottom w:val="none" w:sz="0" w:space="0" w:color="auto"/>
        <w:right w:val="none" w:sz="0" w:space="0" w:color="auto"/>
      </w:divBdr>
    </w:div>
    <w:div w:id="1701129178">
      <w:bodyDiv w:val="1"/>
      <w:marLeft w:val="0"/>
      <w:marRight w:val="0"/>
      <w:marTop w:val="0"/>
      <w:marBottom w:val="0"/>
      <w:divBdr>
        <w:top w:val="none" w:sz="0" w:space="0" w:color="auto"/>
        <w:left w:val="none" w:sz="0" w:space="0" w:color="auto"/>
        <w:bottom w:val="none" w:sz="0" w:space="0" w:color="auto"/>
        <w:right w:val="none" w:sz="0" w:space="0" w:color="auto"/>
      </w:divBdr>
      <w:divsChild>
        <w:div w:id="359863904">
          <w:marLeft w:val="0"/>
          <w:marRight w:val="0"/>
          <w:marTop w:val="0"/>
          <w:marBottom w:val="0"/>
          <w:divBdr>
            <w:top w:val="none" w:sz="0" w:space="0" w:color="auto"/>
            <w:left w:val="none" w:sz="0" w:space="0" w:color="auto"/>
            <w:bottom w:val="none" w:sz="0" w:space="0" w:color="auto"/>
            <w:right w:val="none" w:sz="0" w:space="0" w:color="auto"/>
          </w:divBdr>
          <w:divsChild>
            <w:div w:id="1120757384">
              <w:marLeft w:val="0"/>
              <w:marRight w:val="0"/>
              <w:marTop w:val="0"/>
              <w:marBottom w:val="0"/>
              <w:divBdr>
                <w:top w:val="none" w:sz="0" w:space="0" w:color="auto"/>
                <w:left w:val="none" w:sz="0" w:space="0" w:color="auto"/>
                <w:bottom w:val="none" w:sz="0" w:space="0" w:color="auto"/>
                <w:right w:val="none" w:sz="0" w:space="0" w:color="auto"/>
              </w:divBdr>
              <w:divsChild>
                <w:div w:id="1512987776">
                  <w:marLeft w:val="0"/>
                  <w:marRight w:val="0"/>
                  <w:marTop w:val="0"/>
                  <w:marBottom w:val="0"/>
                  <w:divBdr>
                    <w:top w:val="none" w:sz="0" w:space="0" w:color="auto"/>
                    <w:left w:val="none" w:sz="0" w:space="0" w:color="auto"/>
                    <w:bottom w:val="none" w:sz="0" w:space="0" w:color="auto"/>
                    <w:right w:val="none" w:sz="0" w:space="0" w:color="auto"/>
                  </w:divBdr>
                  <w:divsChild>
                    <w:div w:id="3074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015415">
      <w:bodyDiv w:val="1"/>
      <w:marLeft w:val="0"/>
      <w:marRight w:val="0"/>
      <w:marTop w:val="0"/>
      <w:marBottom w:val="0"/>
      <w:divBdr>
        <w:top w:val="none" w:sz="0" w:space="0" w:color="auto"/>
        <w:left w:val="none" w:sz="0" w:space="0" w:color="auto"/>
        <w:bottom w:val="none" w:sz="0" w:space="0" w:color="auto"/>
        <w:right w:val="none" w:sz="0" w:space="0" w:color="auto"/>
      </w:divBdr>
    </w:div>
    <w:div w:id="1799176170">
      <w:bodyDiv w:val="1"/>
      <w:marLeft w:val="0"/>
      <w:marRight w:val="0"/>
      <w:marTop w:val="0"/>
      <w:marBottom w:val="0"/>
      <w:divBdr>
        <w:top w:val="none" w:sz="0" w:space="0" w:color="auto"/>
        <w:left w:val="none" w:sz="0" w:space="0" w:color="auto"/>
        <w:bottom w:val="none" w:sz="0" w:space="0" w:color="auto"/>
        <w:right w:val="none" w:sz="0" w:space="0" w:color="auto"/>
      </w:divBdr>
      <w:divsChild>
        <w:div w:id="2009405122">
          <w:marLeft w:val="0"/>
          <w:marRight w:val="0"/>
          <w:marTop w:val="0"/>
          <w:marBottom w:val="0"/>
          <w:divBdr>
            <w:top w:val="none" w:sz="0" w:space="0" w:color="auto"/>
            <w:left w:val="none" w:sz="0" w:space="0" w:color="auto"/>
            <w:bottom w:val="none" w:sz="0" w:space="0" w:color="auto"/>
            <w:right w:val="none" w:sz="0" w:space="0" w:color="auto"/>
          </w:divBdr>
        </w:div>
        <w:div w:id="610862987">
          <w:marLeft w:val="0"/>
          <w:marRight w:val="0"/>
          <w:marTop w:val="0"/>
          <w:marBottom w:val="0"/>
          <w:divBdr>
            <w:top w:val="none" w:sz="0" w:space="0" w:color="auto"/>
            <w:left w:val="none" w:sz="0" w:space="0" w:color="auto"/>
            <w:bottom w:val="none" w:sz="0" w:space="0" w:color="auto"/>
            <w:right w:val="none" w:sz="0" w:space="0" w:color="auto"/>
          </w:divBdr>
        </w:div>
      </w:divsChild>
    </w:div>
    <w:div w:id="1800488605">
      <w:bodyDiv w:val="1"/>
      <w:marLeft w:val="0"/>
      <w:marRight w:val="0"/>
      <w:marTop w:val="0"/>
      <w:marBottom w:val="0"/>
      <w:divBdr>
        <w:top w:val="none" w:sz="0" w:space="0" w:color="auto"/>
        <w:left w:val="none" w:sz="0" w:space="0" w:color="auto"/>
        <w:bottom w:val="none" w:sz="0" w:space="0" w:color="auto"/>
        <w:right w:val="none" w:sz="0" w:space="0" w:color="auto"/>
      </w:divBdr>
    </w:div>
    <w:div w:id="1919290683">
      <w:bodyDiv w:val="1"/>
      <w:marLeft w:val="0"/>
      <w:marRight w:val="0"/>
      <w:marTop w:val="0"/>
      <w:marBottom w:val="0"/>
      <w:divBdr>
        <w:top w:val="none" w:sz="0" w:space="0" w:color="auto"/>
        <w:left w:val="none" w:sz="0" w:space="0" w:color="auto"/>
        <w:bottom w:val="none" w:sz="0" w:space="0" w:color="auto"/>
        <w:right w:val="none" w:sz="0" w:space="0" w:color="auto"/>
      </w:divBdr>
    </w:div>
    <w:div w:id="1946501871">
      <w:bodyDiv w:val="1"/>
      <w:marLeft w:val="0"/>
      <w:marRight w:val="0"/>
      <w:marTop w:val="0"/>
      <w:marBottom w:val="0"/>
      <w:divBdr>
        <w:top w:val="none" w:sz="0" w:space="0" w:color="auto"/>
        <w:left w:val="none" w:sz="0" w:space="0" w:color="auto"/>
        <w:bottom w:val="none" w:sz="0" w:space="0" w:color="auto"/>
        <w:right w:val="none" w:sz="0" w:space="0" w:color="auto"/>
      </w:divBdr>
    </w:div>
    <w:div w:id="1970475293">
      <w:bodyDiv w:val="1"/>
      <w:marLeft w:val="0"/>
      <w:marRight w:val="0"/>
      <w:marTop w:val="0"/>
      <w:marBottom w:val="0"/>
      <w:divBdr>
        <w:top w:val="none" w:sz="0" w:space="0" w:color="auto"/>
        <w:left w:val="none" w:sz="0" w:space="0" w:color="auto"/>
        <w:bottom w:val="none" w:sz="0" w:space="0" w:color="auto"/>
        <w:right w:val="none" w:sz="0" w:space="0" w:color="auto"/>
      </w:divBdr>
    </w:div>
    <w:div w:id="1973096610">
      <w:bodyDiv w:val="1"/>
      <w:marLeft w:val="0"/>
      <w:marRight w:val="0"/>
      <w:marTop w:val="0"/>
      <w:marBottom w:val="0"/>
      <w:divBdr>
        <w:top w:val="none" w:sz="0" w:space="0" w:color="auto"/>
        <w:left w:val="none" w:sz="0" w:space="0" w:color="auto"/>
        <w:bottom w:val="none" w:sz="0" w:space="0" w:color="auto"/>
        <w:right w:val="none" w:sz="0" w:space="0" w:color="auto"/>
      </w:divBdr>
    </w:div>
    <w:div w:id="2009599489">
      <w:bodyDiv w:val="1"/>
      <w:marLeft w:val="0"/>
      <w:marRight w:val="0"/>
      <w:marTop w:val="0"/>
      <w:marBottom w:val="0"/>
      <w:divBdr>
        <w:top w:val="none" w:sz="0" w:space="0" w:color="auto"/>
        <w:left w:val="none" w:sz="0" w:space="0" w:color="auto"/>
        <w:bottom w:val="none" w:sz="0" w:space="0" w:color="auto"/>
        <w:right w:val="none" w:sz="0" w:space="0" w:color="auto"/>
      </w:divBdr>
    </w:div>
    <w:div w:id="2029134491">
      <w:bodyDiv w:val="1"/>
      <w:marLeft w:val="0"/>
      <w:marRight w:val="0"/>
      <w:marTop w:val="0"/>
      <w:marBottom w:val="0"/>
      <w:divBdr>
        <w:top w:val="none" w:sz="0" w:space="0" w:color="auto"/>
        <w:left w:val="none" w:sz="0" w:space="0" w:color="auto"/>
        <w:bottom w:val="none" w:sz="0" w:space="0" w:color="auto"/>
        <w:right w:val="none" w:sz="0" w:space="0" w:color="auto"/>
      </w:divBdr>
    </w:div>
    <w:div w:id="2067144555">
      <w:bodyDiv w:val="1"/>
      <w:marLeft w:val="0"/>
      <w:marRight w:val="0"/>
      <w:marTop w:val="0"/>
      <w:marBottom w:val="0"/>
      <w:divBdr>
        <w:top w:val="none" w:sz="0" w:space="0" w:color="auto"/>
        <w:left w:val="none" w:sz="0" w:space="0" w:color="auto"/>
        <w:bottom w:val="none" w:sz="0" w:space="0" w:color="auto"/>
        <w:right w:val="none" w:sz="0" w:space="0" w:color="auto"/>
      </w:divBdr>
    </w:div>
    <w:div w:id="2079984452">
      <w:bodyDiv w:val="1"/>
      <w:marLeft w:val="0"/>
      <w:marRight w:val="0"/>
      <w:marTop w:val="0"/>
      <w:marBottom w:val="0"/>
      <w:divBdr>
        <w:top w:val="none" w:sz="0" w:space="0" w:color="auto"/>
        <w:left w:val="none" w:sz="0" w:space="0" w:color="auto"/>
        <w:bottom w:val="none" w:sz="0" w:space="0" w:color="auto"/>
        <w:right w:val="none" w:sz="0" w:space="0" w:color="auto"/>
      </w:divBdr>
      <w:divsChild>
        <w:div w:id="410591494">
          <w:marLeft w:val="0"/>
          <w:marRight w:val="0"/>
          <w:marTop w:val="0"/>
          <w:marBottom w:val="0"/>
          <w:divBdr>
            <w:top w:val="none" w:sz="0" w:space="0" w:color="auto"/>
            <w:left w:val="none" w:sz="0" w:space="0" w:color="auto"/>
            <w:bottom w:val="none" w:sz="0" w:space="0" w:color="auto"/>
            <w:right w:val="none" w:sz="0" w:space="0" w:color="auto"/>
          </w:divBdr>
        </w:div>
        <w:div w:id="1666132311">
          <w:marLeft w:val="0"/>
          <w:marRight w:val="0"/>
          <w:marTop w:val="0"/>
          <w:marBottom w:val="0"/>
          <w:divBdr>
            <w:top w:val="none" w:sz="0" w:space="0" w:color="auto"/>
            <w:left w:val="none" w:sz="0" w:space="0" w:color="auto"/>
            <w:bottom w:val="none" w:sz="0" w:space="0" w:color="auto"/>
            <w:right w:val="none" w:sz="0" w:space="0" w:color="auto"/>
          </w:divBdr>
        </w:div>
        <w:div w:id="11809649">
          <w:marLeft w:val="0"/>
          <w:marRight w:val="0"/>
          <w:marTop w:val="0"/>
          <w:marBottom w:val="0"/>
          <w:divBdr>
            <w:top w:val="none" w:sz="0" w:space="0" w:color="auto"/>
            <w:left w:val="none" w:sz="0" w:space="0" w:color="auto"/>
            <w:bottom w:val="none" w:sz="0" w:space="0" w:color="auto"/>
            <w:right w:val="none" w:sz="0" w:space="0" w:color="auto"/>
          </w:divBdr>
        </w:div>
      </w:divsChild>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forestdeclaration.org/goal/goal-2/" TargetMode="External"/><Relationship Id="rId2" Type="http://schemas.openxmlformats.org/officeDocument/2006/relationships/customXml" Target="../customXml/item2.xml"/><Relationship Id="rId16" Type="http://schemas.openxmlformats.org/officeDocument/2006/relationships/hyperlink" Target="http://forestdeclaration.org/goal/goal-2/"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tiff"/><Relationship Id="rId10" Type="http://schemas.openxmlformats.org/officeDocument/2006/relationships/comments" Target="comments.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www.bonnchallenge.org/content/challenge" TargetMode="External"/><Relationship Id="rId14" Type="http://schemas.openxmlformats.org/officeDocument/2006/relationships/image" Target="media/image2.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infoflr.org/what-flr/increasing-ambition-and-action-ndcs-through-flr" TargetMode="External"/><Relationship Id="rId3" Type="http://schemas.openxmlformats.org/officeDocument/2006/relationships/hyperlink" Target="https://science.sciencemag.org/content/320/5882/1458" TargetMode="External"/><Relationship Id="rId7" Type="http://schemas.openxmlformats.org/officeDocument/2006/relationships/hyperlink" Target="http://www.bonnchallenge.org/" TargetMode="External"/><Relationship Id="rId2" Type="http://schemas.openxmlformats.org/officeDocument/2006/relationships/hyperlink" Target="https://globalforestatlas.yale.edu/conservation/forest-restoration-reforestation" TargetMode="External"/><Relationship Id="rId1" Type="http://schemas.openxmlformats.org/officeDocument/2006/relationships/hyperlink" Target="https://www.cbd.int/reports/" TargetMode="External"/><Relationship Id="rId6" Type="http://schemas.openxmlformats.org/officeDocument/2006/relationships/hyperlink" Target="https://www.thegef.org/topics/forest-and-landscape-restoration" TargetMode="External"/><Relationship Id="rId5" Type="http://schemas.openxmlformats.org/officeDocument/2006/relationships/hyperlink" Target="https://doi.org/10.7910/DVN/B9OUOZ" TargetMode="External"/><Relationship Id="rId4" Type="http://schemas.openxmlformats.org/officeDocument/2006/relationships/hyperlink" Target="https://infoflr.org/bonn-challenge-barome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05DC3F-2715-4129-99E0-3A668AB2BCD1}">
  <ds:schemaRefs>
    <ds:schemaRef ds:uri="http://schemas.openxmlformats.org/officeDocument/2006/bibliography"/>
  </ds:schemaRefs>
</ds:datastoreItem>
</file>

<file path=customXml/itemProps2.xml><?xml version="1.0" encoding="utf-8"?>
<ds:datastoreItem xmlns:ds="http://schemas.openxmlformats.org/officeDocument/2006/customXml" ds:itemID="{8580B0E2-C28D-4F2D-BEEB-74457C877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7198</Words>
  <Characters>41033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Katharina Behm</dc:creator>
  <cp:keywords/>
  <dc:description/>
  <cp:lastModifiedBy>JWA</cp:lastModifiedBy>
  <cp:revision>3</cp:revision>
  <dcterms:created xsi:type="dcterms:W3CDTF">2019-06-12T15:12:00Z</dcterms:created>
  <dcterms:modified xsi:type="dcterms:W3CDTF">2019-06-12T15:14:00Z</dcterms:modified>
</cp:coreProperties>
</file>